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CEC40B" w14:textId="3D5D52BB" w:rsidR="004E03A2" w:rsidRPr="000006ED" w:rsidRDefault="00F611DD" w:rsidP="004E03A2">
      <w:pPr>
        <w:spacing w:line="360" w:lineRule="auto"/>
        <w:jc w:val="center"/>
        <w:rPr>
          <w:rFonts w:ascii="Raleway" w:hAnsi="Raleway"/>
          <w:b/>
          <w:bCs/>
          <w:sz w:val="44"/>
          <w:szCs w:val="44"/>
          <w:lang w:val="es-MX"/>
        </w:rPr>
      </w:pPr>
      <w:r w:rsidRPr="000006ED">
        <w:rPr>
          <w:rFonts w:ascii="Raleway" w:hAnsi="Raleway"/>
          <w:noProof/>
          <w:sz w:val="28"/>
          <w:szCs w:val="28"/>
        </w:rPr>
        <w:drawing>
          <wp:anchor distT="0" distB="0" distL="114300" distR="114300" simplePos="0" relativeHeight="251658242" behindDoc="1" locked="0" layoutInCell="1" allowOverlap="1" wp14:anchorId="688CB207" wp14:editId="3BB959D4">
            <wp:simplePos x="0" y="0"/>
            <wp:positionH relativeFrom="margin">
              <wp:posOffset>5303520</wp:posOffset>
            </wp:positionH>
            <wp:positionV relativeFrom="paragraph">
              <wp:posOffset>0</wp:posOffset>
            </wp:positionV>
            <wp:extent cx="819150" cy="1143000"/>
            <wp:effectExtent l="0" t="0" r="0" b="0"/>
            <wp:wrapTight wrapText="bothSides">
              <wp:wrapPolygon edited="0">
                <wp:start x="7535" y="720"/>
                <wp:lineTo x="0" y="1440"/>
                <wp:lineTo x="0" y="15480"/>
                <wp:lineTo x="1005" y="19080"/>
                <wp:lineTo x="10549" y="20520"/>
                <wp:lineTo x="13060" y="20520"/>
                <wp:lineTo x="19591" y="18720"/>
                <wp:lineTo x="21098" y="15120"/>
                <wp:lineTo x="21098" y="1440"/>
                <wp:lineTo x="13563" y="720"/>
                <wp:lineTo x="7535" y="720"/>
              </wp:wrapPolygon>
            </wp:wrapTight>
            <wp:docPr id="1116287878" name="Picture 111628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1143000"/>
                    </a:xfrm>
                    <a:prstGeom prst="rect">
                      <a:avLst/>
                    </a:prstGeom>
                  </pic:spPr>
                </pic:pic>
              </a:graphicData>
            </a:graphic>
          </wp:anchor>
        </w:drawing>
      </w:r>
      <w:r w:rsidR="008C1674" w:rsidRPr="000006ED">
        <w:rPr>
          <w:noProof/>
          <w:sz w:val="28"/>
          <w:szCs w:val="28"/>
        </w:rPr>
        <w:drawing>
          <wp:anchor distT="0" distB="0" distL="114300" distR="114300" simplePos="0" relativeHeight="251658244" behindDoc="1" locked="0" layoutInCell="1" allowOverlap="1" wp14:anchorId="45A4214A" wp14:editId="52A4623A">
            <wp:simplePos x="0" y="0"/>
            <wp:positionH relativeFrom="column">
              <wp:posOffset>-388620</wp:posOffset>
            </wp:positionH>
            <wp:positionV relativeFrom="paragraph">
              <wp:posOffset>0</wp:posOffset>
            </wp:positionV>
            <wp:extent cx="962025" cy="1085850"/>
            <wp:effectExtent l="0" t="0" r="9525" b="0"/>
            <wp:wrapTight wrapText="bothSides">
              <wp:wrapPolygon edited="0">
                <wp:start x="2994" y="0"/>
                <wp:lineTo x="0" y="379"/>
                <wp:lineTo x="0" y="20842"/>
                <wp:lineTo x="428" y="21221"/>
                <wp:lineTo x="5133" y="21221"/>
                <wp:lineTo x="13687" y="21221"/>
                <wp:lineTo x="20958" y="20842"/>
                <wp:lineTo x="21386" y="17053"/>
                <wp:lineTo x="21386" y="379"/>
                <wp:lineTo x="18392" y="0"/>
                <wp:lineTo x="2994" y="0"/>
              </wp:wrapPolygon>
            </wp:wrapTight>
            <wp:docPr id="1203971218" name="Picture 7885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962025" cy="1085850"/>
                    </a:xfrm>
                    <a:prstGeom prst="rect">
                      <a:avLst/>
                    </a:prstGeom>
                  </pic:spPr>
                </pic:pic>
              </a:graphicData>
            </a:graphic>
          </wp:anchor>
        </w:drawing>
      </w:r>
      <w:r w:rsidR="004E03A2" w:rsidRPr="000006ED">
        <w:rPr>
          <w:rFonts w:ascii="Raleway" w:hAnsi="Raleway"/>
          <w:b/>
          <w:bCs/>
          <w:sz w:val="44"/>
          <w:szCs w:val="44"/>
          <w:lang w:val="es-MX"/>
        </w:rPr>
        <w:t xml:space="preserve">Universidad Nacional Autónoma de </w:t>
      </w:r>
      <w:bookmarkStart w:id="0" w:name="_Hlk198593610"/>
      <w:bookmarkEnd w:id="0"/>
      <w:r w:rsidR="004E03A2" w:rsidRPr="000006ED">
        <w:rPr>
          <w:rFonts w:ascii="Raleway" w:hAnsi="Raleway"/>
          <w:b/>
          <w:bCs/>
          <w:sz w:val="44"/>
          <w:szCs w:val="44"/>
          <w:lang w:val="es-MX"/>
        </w:rPr>
        <w:t>México</w:t>
      </w:r>
    </w:p>
    <w:p w14:paraId="79E3D115" w14:textId="78FCA18E" w:rsidR="002164B3" w:rsidRPr="000006ED" w:rsidRDefault="002164B3" w:rsidP="004E03A2">
      <w:pPr>
        <w:spacing w:line="360" w:lineRule="auto"/>
        <w:jc w:val="center"/>
        <w:rPr>
          <w:rFonts w:ascii="Raleway" w:hAnsi="Raleway"/>
          <w:b/>
          <w:bCs/>
          <w:sz w:val="40"/>
          <w:szCs w:val="40"/>
          <w:lang w:val="es-MX"/>
        </w:rPr>
      </w:pPr>
      <w:r w:rsidRPr="000006ED">
        <w:rPr>
          <w:rFonts w:ascii="Raleway" w:hAnsi="Raleway"/>
          <w:b/>
          <w:bCs/>
          <w:sz w:val="40"/>
          <w:szCs w:val="40"/>
          <w:lang w:val="es-MX"/>
        </w:rPr>
        <w:t>Facultad de Ingeniería</w:t>
      </w:r>
    </w:p>
    <w:p w14:paraId="2A41710A" w14:textId="24C8B530" w:rsidR="00185109" w:rsidRDefault="42765E22" w:rsidP="00185109">
      <w:pPr>
        <w:spacing w:line="360" w:lineRule="auto"/>
        <w:jc w:val="center"/>
        <w:rPr>
          <w:rFonts w:ascii="Raleway" w:hAnsi="Raleway"/>
          <w:b/>
          <w:bCs/>
          <w:sz w:val="36"/>
          <w:szCs w:val="36"/>
          <w:lang w:val="es-MX"/>
        </w:rPr>
      </w:pPr>
      <w:r w:rsidRPr="42765E22">
        <w:rPr>
          <w:rFonts w:ascii="Raleway" w:hAnsi="Raleway"/>
          <w:b/>
          <w:bCs/>
          <w:sz w:val="36"/>
          <w:szCs w:val="36"/>
          <w:lang w:val="es-MX"/>
        </w:rPr>
        <w:t>Ingeniería en Computación</w:t>
      </w:r>
    </w:p>
    <w:p w14:paraId="218F4FEA" w14:textId="45378FBB" w:rsidR="42765E22" w:rsidRDefault="42765E22" w:rsidP="42765E22">
      <w:pPr>
        <w:spacing w:line="360" w:lineRule="auto"/>
        <w:jc w:val="center"/>
        <w:rPr>
          <w:rFonts w:ascii="Raleway" w:hAnsi="Raleway"/>
          <w:sz w:val="32"/>
          <w:szCs w:val="32"/>
          <w:lang w:val="es-MX"/>
        </w:rPr>
      </w:pPr>
    </w:p>
    <w:p w14:paraId="093C2E0D" w14:textId="61D52483" w:rsidR="008746D7" w:rsidRDefault="007C1491" w:rsidP="42765E22">
      <w:pPr>
        <w:spacing w:line="360" w:lineRule="auto"/>
        <w:jc w:val="center"/>
        <w:rPr>
          <w:rFonts w:ascii="Raleway" w:hAnsi="Raleway"/>
          <w:i/>
          <w:iCs/>
          <w:sz w:val="36"/>
          <w:szCs w:val="36"/>
          <w:lang w:val="es-MX"/>
        </w:rPr>
      </w:pPr>
      <w:r>
        <w:rPr>
          <w:rFonts w:ascii="Raleway" w:hAnsi="Raleway"/>
          <w:i/>
          <w:iCs/>
          <w:sz w:val="36"/>
          <w:szCs w:val="36"/>
          <w:lang w:val="es-MX"/>
        </w:rPr>
        <w:t xml:space="preserve">Luis E. Miramontes- Documental </w:t>
      </w:r>
    </w:p>
    <w:p w14:paraId="571DC292" w14:textId="77777777" w:rsidR="00185109" w:rsidRDefault="00185109" w:rsidP="42765E22">
      <w:pPr>
        <w:spacing w:line="360" w:lineRule="auto"/>
        <w:jc w:val="center"/>
        <w:rPr>
          <w:rFonts w:ascii="Raleway" w:hAnsi="Raleway"/>
          <w:i/>
          <w:iCs/>
          <w:sz w:val="36"/>
          <w:szCs w:val="36"/>
          <w:lang w:val="es-MX"/>
        </w:rPr>
      </w:pPr>
    </w:p>
    <w:p w14:paraId="5D29983E" w14:textId="328D8B58" w:rsidR="00880D8D" w:rsidRPr="00E83DC4" w:rsidRDefault="00880D8D" w:rsidP="00880D8D">
      <w:pPr>
        <w:spacing w:line="360" w:lineRule="auto"/>
        <w:jc w:val="right"/>
        <w:rPr>
          <w:rFonts w:ascii="Raleway" w:hAnsi="Raleway"/>
          <w:color w:val="7030A0"/>
          <w:sz w:val="32"/>
          <w:szCs w:val="32"/>
          <w:lang w:val="es-MX"/>
        </w:rPr>
      </w:pPr>
      <w:r w:rsidRPr="00E83DC4">
        <w:rPr>
          <w:rFonts w:ascii="Raleway" w:hAnsi="Raleway"/>
          <w:color w:val="7030A0"/>
          <w:sz w:val="32"/>
          <w:szCs w:val="32"/>
          <w:lang w:val="es-MX"/>
        </w:rPr>
        <w:t>Guerrero López Uriel Iván</w:t>
      </w:r>
    </w:p>
    <w:p w14:paraId="291A3EBC" w14:textId="77777777" w:rsidR="003266E9" w:rsidRDefault="003266E9" w:rsidP="00216B1B">
      <w:pPr>
        <w:spacing w:line="360" w:lineRule="auto"/>
        <w:rPr>
          <w:rFonts w:ascii="Raleway" w:hAnsi="Raleway"/>
          <w:sz w:val="28"/>
          <w:szCs w:val="28"/>
          <w:lang w:val="es-MX"/>
        </w:rPr>
      </w:pPr>
    </w:p>
    <w:p w14:paraId="2B64C561" w14:textId="518B5CF1" w:rsidR="004E03A2" w:rsidRDefault="00907C4F" w:rsidP="00216B1B">
      <w:pPr>
        <w:spacing w:line="360" w:lineRule="auto"/>
        <w:rPr>
          <w:rFonts w:ascii="Raleway" w:hAnsi="Raleway"/>
          <w:sz w:val="28"/>
          <w:szCs w:val="28"/>
          <w:lang w:val="es-MX"/>
        </w:rPr>
      </w:pPr>
      <w:r>
        <w:rPr>
          <w:rFonts w:ascii="Raleway" w:hAnsi="Raleway"/>
          <w:sz w:val="28"/>
          <w:szCs w:val="28"/>
          <w:lang w:val="es-MX"/>
        </w:rPr>
        <w:t xml:space="preserve">Fecha de entrega: </w:t>
      </w:r>
      <w:r w:rsidR="00216B1B">
        <w:rPr>
          <w:rFonts w:ascii="Raleway" w:hAnsi="Raleway"/>
          <w:sz w:val="28"/>
          <w:szCs w:val="28"/>
          <w:lang w:val="es-MX"/>
        </w:rPr>
        <w:t>sábado 06 de septiembre de 2025</w:t>
      </w:r>
    </w:p>
    <w:p w14:paraId="1FDDCAA7" w14:textId="77777777" w:rsidR="00073866" w:rsidRDefault="00073866" w:rsidP="00216B1B">
      <w:pPr>
        <w:spacing w:line="360" w:lineRule="auto"/>
        <w:rPr>
          <w:rFonts w:ascii="Raleway" w:hAnsi="Raleway"/>
          <w:sz w:val="28"/>
          <w:szCs w:val="28"/>
          <w:lang w:val="es-MX"/>
        </w:rPr>
      </w:pPr>
    </w:p>
    <w:p w14:paraId="21614684" w14:textId="77777777" w:rsidR="007C1491" w:rsidRDefault="007C1491" w:rsidP="00216B1B">
      <w:pPr>
        <w:spacing w:line="360" w:lineRule="auto"/>
        <w:rPr>
          <w:rFonts w:ascii="Raleway" w:hAnsi="Raleway"/>
          <w:sz w:val="28"/>
          <w:szCs w:val="28"/>
          <w:lang w:val="es-MX"/>
        </w:rPr>
      </w:pPr>
    </w:p>
    <w:p w14:paraId="0922C829" w14:textId="77777777" w:rsidR="007C1491" w:rsidRDefault="007C1491" w:rsidP="00216B1B">
      <w:pPr>
        <w:spacing w:line="360" w:lineRule="auto"/>
        <w:rPr>
          <w:rFonts w:ascii="Raleway" w:hAnsi="Raleway"/>
          <w:sz w:val="28"/>
          <w:szCs w:val="28"/>
          <w:lang w:val="es-MX"/>
        </w:rPr>
      </w:pPr>
    </w:p>
    <w:p w14:paraId="50A11B2C" w14:textId="77777777" w:rsidR="007C1491" w:rsidRDefault="007C1491" w:rsidP="00216B1B">
      <w:pPr>
        <w:spacing w:line="360" w:lineRule="auto"/>
        <w:rPr>
          <w:rFonts w:ascii="Raleway" w:hAnsi="Raleway"/>
          <w:sz w:val="28"/>
          <w:szCs w:val="28"/>
          <w:lang w:val="es-MX"/>
        </w:rPr>
      </w:pPr>
    </w:p>
    <w:p w14:paraId="39920343" w14:textId="77777777" w:rsidR="007C1491" w:rsidRDefault="007C1491" w:rsidP="00216B1B">
      <w:pPr>
        <w:spacing w:line="360" w:lineRule="auto"/>
        <w:rPr>
          <w:rFonts w:ascii="Raleway" w:hAnsi="Raleway"/>
          <w:sz w:val="28"/>
          <w:szCs w:val="28"/>
          <w:lang w:val="es-MX"/>
        </w:rPr>
      </w:pPr>
    </w:p>
    <w:p w14:paraId="15E3FC34" w14:textId="77777777" w:rsidR="007C1491" w:rsidRDefault="007C1491" w:rsidP="00216B1B">
      <w:pPr>
        <w:spacing w:line="360" w:lineRule="auto"/>
        <w:rPr>
          <w:rFonts w:ascii="Raleway" w:hAnsi="Raleway"/>
          <w:sz w:val="28"/>
          <w:szCs w:val="28"/>
          <w:lang w:val="es-MX"/>
        </w:rPr>
      </w:pPr>
    </w:p>
    <w:p w14:paraId="036151E6" w14:textId="77777777" w:rsidR="007C1491" w:rsidRDefault="007C1491" w:rsidP="00216B1B">
      <w:pPr>
        <w:spacing w:line="360" w:lineRule="auto"/>
        <w:rPr>
          <w:rFonts w:ascii="Raleway" w:hAnsi="Raleway"/>
          <w:sz w:val="28"/>
          <w:szCs w:val="28"/>
          <w:lang w:val="es-MX"/>
        </w:rPr>
      </w:pPr>
    </w:p>
    <w:p w14:paraId="6B71D4F2" w14:textId="77777777" w:rsidR="007C1491" w:rsidRDefault="007C1491" w:rsidP="00216B1B">
      <w:pPr>
        <w:spacing w:line="360" w:lineRule="auto"/>
        <w:rPr>
          <w:rFonts w:ascii="Raleway" w:hAnsi="Raleway"/>
          <w:sz w:val="28"/>
          <w:szCs w:val="28"/>
          <w:lang w:val="es-MX"/>
        </w:rPr>
      </w:pPr>
    </w:p>
    <w:p w14:paraId="5BEFEFB8" w14:textId="77777777" w:rsidR="007C1491" w:rsidRDefault="007C1491" w:rsidP="00216B1B">
      <w:pPr>
        <w:spacing w:line="360" w:lineRule="auto"/>
        <w:rPr>
          <w:rFonts w:ascii="Raleway" w:hAnsi="Raleway"/>
          <w:sz w:val="28"/>
          <w:szCs w:val="28"/>
          <w:lang w:val="es-MX"/>
        </w:rPr>
      </w:pPr>
    </w:p>
    <w:p w14:paraId="1DF2FFE5" w14:textId="77777777" w:rsidR="007C1491" w:rsidRDefault="007C1491" w:rsidP="00216B1B">
      <w:pPr>
        <w:spacing w:line="360" w:lineRule="auto"/>
        <w:rPr>
          <w:rFonts w:ascii="Raleway" w:hAnsi="Raleway"/>
          <w:sz w:val="28"/>
          <w:szCs w:val="28"/>
          <w:lang w:val="es-MX"/>
        </w:rPr>
      </w:pPr>
    </w:p>
    <w:p w14:paraId="213EF887" w14:textId="77777777" w:rsidR="007C1491" w:rsidRDefault="007C1491" w:rsidP="00216B1B">
      <w:pPr>
        <w:spacing w:line="360" w:lineRule="auto"/>
        <w:rPr>
          <w:rFonts w:ascii="Raleway" w:hAnsi="Raleway"/>
          <w:sz w:val="28"/>
          <w:szCs w:val="28"/>
          <w:lang w:val="es-MX"/>
        </w:rPr>
      </w:pPr>
    </w:p>
    <w:p w14:paraId="7B8070A1" w14:textId="77777777" w:rsidR="007C1491" w:rsidRDefault="007C1491" w:rsidP="00216B1B">
      <w:pPr>
        <w:spacing w:line="360" w:lineRule="auto"/>
        <w:rPr>
          <w:rFonts w:ascii="Raleway" w:hAnsi="Raleway"/>
          <w:sz w:val="28"/>
          <w:szCs w:val="28"/>
          <w:lang w:val="es-MX"/>
        </w:rPr>
      </w:pPr>
    </w:p>
    <w:sdt>
      <w:sdtPr>
        <w:rPr>
          <w:rFonts w:ascii="Raleway" w:eastAsiaTheme="minorHAnsi" w:hAnsi="Raleway" w:cstheme="minorBidi"/>
          <w:kern w:val="2"/>
          <w:sz w:val="24"/>
          <w:szCs w:val="24"/>
          <w:lang w:val="pt-BR" w:eastAsia="en-US"/>
          <w14:ligatures w14:val="standardContextual"/>
        </w:rPr>
        <w:id w:val="-239029251"/>
        <w:docPartObj>
          <w:docPartGallery w:val="Table of Contents"/>
          <w:docPartUnique/>
        </w:docPartObj>
      </w:sdtPr>
      <w:sdtEndPr>
        <w:rPr>
          <w:rFonts w:asciiTheme="minorHAnsi" w:hAnsiTheme="minorHAnsi"/>
          <w:b/>
        </w:rPr>
      </w:sdtEndPr>
      <w:sdtContent>
        <w:p w14:paraId="260F4DD0" w14:textId="592680D3" w:rsidR="00314F8E" w:rsidRDefault="00185109">
          <w:pPr>
            <w:pStyle w:val="TDC1"/>
            <w:tabs>
              <w:tab w:val="left" w:pos="440"/>
              <w:tab w:val="right" w:leader="dot" w:pos="9016"/>
            </w:tabs>
            <w:rPr>
              <w:rFonts w:cstheme="minorBidi"/>
              <w:noProof/>
              <w:kern w:val="2"/>
              <w:sz w:val="24"/>
              <w:szCs w:val="24"/>
              <w:lang w:val="en-US" w:eastAsia="en-US"/>
              <w14:ligatures w14:val="standardContextual"/>
            </w:rPr>
          </w:pPr>
          <w:r w:rsidRPr="00A62B79">
            <w:rPr>
              <w:rFonts w:ascii="Raleway" w:hAnsi="Raleway"/>
            </w:rPr>
            <w:fldChar w:fldCharType="begin"/>
          </w:r>
          <w:r w:rsidR="66067878" w:rsidRPr="66067878">
            <w:rPr>
              <w:rFonts w:ascii="Raleway" w:hAnsi="Raleway"/>
            </w:rPr>
            <w:instrText xml:space="preserve"> TOC \o "1-3" \h \z \u </w:instrText>
          </w:r>
          <w:r w:rsidRPr="00A62B79">
            <w:rPr>
              <w:rFonts w:ascii="Raleway" w:hAnsi="Raleway"/>
            </w:rPr>
            <w:fldChar w:fldCharType="separate"/>
          </w:r>
          <w:hyperlink w:anchor="_Toc208095042" w:history="1">
            <w:r w:rsidR="00314F8E" w:rsidRPr="0052452B">
              <w:rPr>
                <w:rStyle w:val="Hipervnculo"/>
                <w:rFonts w:ascii="Raleway" w:hAnsi="Raleway"/>
                <w:b/>
                <w:bCs/>
                <w:noProof/>
              </w:rPr>
              <w:t>I.</w:t>
            </w:r>
            <w:r w:rsidR="00314F8E">
              <w:rPr>
                <w:rFonts w:cstheme="minorBidi"/>
                <w:noProof/>
                <w:kern w:val="2"/>
                <w:sz w:val="24"/>
                <w:szCs w:val="24"/>
                <w:lang w:val="en-US" w:eastAsia="en-US"/>
                <w14:ligatures w14:val="standardContextual"/>
              </w:rPr>
              <w:tab/>
            </w:r>
            <w:r w:rsidR="00314F8E" w:rsidRPr="0052452B">
              <w:rPr>
                <w:rStyle w:val="Hipervnculo"/>
                <w:rFonts w:ascii="Raleway" w:hAnsi="Raleway"/>
                <w:b/>
                <w:bCs/>
                <w:noProof/>
              </w:rPr>
              <w:t>Introducción</w:t>
            </w:r>
            <w:r w:rsidR="00314F8E">
              <w:rPr>
                <w:noProof/>
                <w:webHidden/>
              </w:rPr>
              <w:tab/>
            </w:r>
            <w:r w:rsidR="00314F8E">
              <w:rPr>
                <w:noProof/>
                <w:webHidden/>
              </w:rPr>
              <w:fldChar w:fldCharType="begin"/>
            </w:r>
            <w:r w:rsidR="00314F8E">
              <w:rPr>
                <w:noProof/>
                <w:webHidden/>
              </w:rPr>
              <w:instrText xml:space="preserve"> PAGEREF _Toc208095042 \h </w:instrText>
            </w:r>
            <w:r w:rsidR="00314F8E">
              <w:rPr>
                <w:noProof/>
                <w:webHidden/>
              </w:rPr>
            </w:r>
            <w:r w:rsidR="00314F8E">
              <w:rPr>
                <w:noProof/>
                <w:webHidden/>
              </w:rPr>
              <w:fldChar w:fldCharType="separate"/>
            </w:r>
            <w:r w:rsidR="00314F8E">
              <w:rPr>
                <w:noProof/>
                <w:webHidden/>
              </w:rPr>
              <w:t>2</w:t>
            </w:r>
            <w:r w:rsidR="00314F8E">
              <w:rPr>
                <w:noProof/>
                <w:webHidden/>
              </w:rPr>
              <w:fldChar w:fldCharType="end"/>
            </w:r>
          </w:hyperlink>
        </w:p>
        <w:p w14:paraId="3428E753" w14:textId="009B0266" w:rsidR="00314F8E" w:rsidRDefault="00314F8E">
          <w:pPr>
            <w:pStyle w:val="TDC1"/>
            <w:tabs>
              <w:tab w:val="left" w:pos="440"/>
              <w:tab w:val="right" w:leader="dot" w:pos="9016"/>
            </w:tabs>
            <w:rPr>
              <w:rFonts w:cstheme="minorBidi"/>
              <w:noProof/>
              <w:kern w:val="2"/>
              <w:sz w:val="24"/>
              <w:szCs w:val="24"/>
              <w:lang w:val="en-US" w:eastAsia="en-US"/>
              <w14:ligatures w14:val="standardContextual"/>
            </w:rPr>
          </w:pPr>
          <w:hyperlink w:anchor="_Toc208095043" w:history="1">
            <w:r w:rsidRPr="0052452B">
              <w:rPr>
                <w:rStyle w:val="Hipervnculo"/>
                <w:rFonts w:ascii="Raleway" w:hAnsi="Raleway"/>
                <w:b/>
                <w:bCs/>
                <w:noProof/>
              </w:rPr>
              <w:t>II.</w:t>
            </w:r>
            <w:r>
              <w:rPr>
                <w:rFonts w:cstheme="minorBidi"/>
                <w:noProof/>
                <w:kern w:val="2"/>
                <w:sz w:val="24"/>
                <w:szCs w:val="24"/>
                <w:lang w:val="en-US" w:eastAsia="en-US"/>
                <w14:ligatures w14:val="standardContextual"/>
              </w:rPr>
              <w:tab/>
            </w:r>
            <w:r w:rsidRPr="0052452B">
              <w:rPr>
                <w:rStyle w:val="Hipervnculo"/>
                <w:rFonts w:ascii="Raleway" w:hAnsi="Raleway"/>
                <w:b/>
                <w:bCs/>
                <w:noProof/>
              </w:rPr>
              <w:t>Objetivo(s)</w:t>
            </w:r>
            <w:r>
              <w:rPr>
                <w:noProof/>
                <w:webHidden/>
              </w:rPr>
              <w:tab/>
            </w:r>
            <w:r>
              <w:rPr>
                <w:noProof/>
                <w:webHidden/>
              </w:rPr>
              <w:fldChar w:fldCharType="begin"/>
            </w:r>
            <w:r>
              <w:rPr>
                <w:noProof/>
                <w:webHidden/>
              </w:rPr>
              <w:instrText xml:space="preserve"> PAGEREF _Toc208095043 \h </w:instrText>
            </w:r>
            <w:r>
              <w:rPr>
                <w:noProof/>
                <w:webHidden/>
              </w:rPr>
            </w:r>
            <w:r>
              <w:rPr>
                <w:noProof/>
                <w:webHidden/>
              </w:rPr>
              <w:fldChar w:fldCharType="separate"/>
            </w:r>
            <w:r>
              <w:rPr>
                <w:noProof/>
                <w:webHidden/>
              </w:rPr>
              <w:t>4</w:t>
            </w:r>
            <w:r>
              <w:rPr>
                <w:noProof/>
                <w:webHidden/>
              </w:rPr>
              <w:fldChar w:fldCharType="end"/>
            </w:r>
          </w:hyperlink>
        </w:p>
        <w:p w14:paraId="203F2EED" w14:textId="00D47443" w:rsidR="00314F8E" w:rsidRDefault="00314F8E">
          <w:pPr>
            <w:pStyle w:val="TDC1"/>
            <w:tabs>
              <w:tab w:val="left" w:pos="720"/>
              <w:tab w:val="right" w:leader="dot" w:pos="9016"/>
            </w:tabs>
            <w:rPr>
              <w:rFonts w:cstheme="minorBidi"/>
              <w:noProof/>
              <w:kern w:val="2"/>
              <w:sz w:val="24"/>
              <w:szCs w:val="24"/>
              <w:lang w:val="en-US" w:eastAsia="en-US"/>
              <w14:ligatures w14:val="standardContextual"/>
            </w:rPr>
          </w:pPr>
          <w:hyperlink w:anchor="_Toc208095044" w:history="1">
            <w:r w:rsidRPr="0052452B">
              <w:rPr>
                <w:rStyle w:val="Hipervnculo"/>
                <w:rFonts w:ascii="Raleway" w:hAnsi="Raleway"/>
                <w:b/>
                <w:bCs/>
                <w:noProof/>
              </w:rPr>
              <w:t>III.</w:t>
            </w:r>
            <w:r>
              <w:rPr>
                <w:rFonts w:cstheme="minorBidi"/>
                <w:noProof/>
                <w:kern w:val="2"/>
                <w:sz w:val="24"/>
                <w:szCs w:val="24"/>
                <w:lang w:val="en-US" w:eastAsia="en-US"/>
                <w14:ligatures w14:val="standardContextual"/>
              </w:rPr>
              <w:tab/>
            </w:r>
            <w:r w:rsidRPr="0052452B">
              <w:rPr>
                <w:rStyle w:val="Hipervnculo"/>
                <w:rFonts w:ascii="Raleway" w:hAnsi="Raleway"/>
                <w:b/>
                <w:bCs/>
                <w:noProof/>
              </w:rPr>
              <w:t>Material</w:t>
            </w:r>
            <w:r>
              <w:rPr>
                <w:noProof/>
                <w:webHidden/>
              </w:rPr>
              <w:tab/>
            </w:r>
            <w:r>
              <w:rPr>
                <w:noProof/>
                <w:webHidden/>
              </w:rPr>
              <w:fldChar w:fldCharType="begin"/>
            </w:r>
            <w:r>
              <w:rPr>
                <w:noProof/>
                <w:webHidden/>
              </w:rPr>
              <w:instrText xml:space="preserve"> PAGEREF _Toc208095044 \h </w:instrText>
            </w:r>
            <w:r>
              <w:rPr>
                <w:noProof/>
                <w:webHidden/>
              </w:rPr>
            </w:r>
            <w:r>
              <w:rPr>
                <w:noProof/>
                <w:webHidden/>
              </w:rPr>
              <w:fldChar w:fldCharType="separate"/>
            </w:r>
            <w:r>
              <w:rPr>
                <w:noProof/>
                <w:webHidden/>
              </w:rPr>
              <w:t>4</w:t>
            </w:r>
            <w:r>
              <w:rPr>
                <w:noProof/>
                <w:webHidden/>
              </w:rPr>
              <w:fldChar w:fldCharType="end"/>
            </w:r>
          </w:hyperlink>
        </w:p>
        <w:p w14:paraId="32F7F06C" w14:textId="5C18A151" w:rsidR="00314F8E" w:rsidRDefault="00314F8E">
          <w:pPr>
            <w:pStyle w:val="TDC1"/>
            <w:tabs>
              <w:tab w:val="left" w:pos="720"/>
              <w:tab w:val="right" w:leader="dot" w:pos="9016"/>
            </w:tabs>
            <w:rPr>
              <w:rFonts w:cstheme="minorBidi"/>
              <w:noProof/>
              <w:kern w:val="2"/>
              <w:sz w:val="24"/>
              <w:szCs w:val="24"/>
              <w:lang w:val="en-US" w:eastAsia="en-US"/>
              <w14:ligatures w14:val="standardContextual"/>
            </w:rPr>
          </w:pPr>
          <w:hyperlink w:anchor="_Toc208095045" w:history="1">
            <w:r w:rsidRPr="0052452B">
              <w:rPr>
                <w:rStyle w:val="Hipervnculo"/>
                <w:rFonts w:ascii="Raleway" w:hAnsi="Raleway"/>
                <w:b/>
                <w:bCs/>
                <w:noProof/>
              </w:rPr>
              <w:t>IV.</w:t>
            </w:r>
            <w:r>
              <w:rPr>
                <w:rFonts w:cstheme="minorBidi"/>
                <w:noProof/>
                <w:kern w:val="2"/>
                <w:sz w:val="24"/>
                <w:szCs w:val="24"/>
                <w:lang w:val="en-US" w:eastAsia="en-US"/>
                <w14:ligatures w14:val="standardContextual"/>
              </w:rPr>
              <w:tab/>
            </w:r>
            <w:r w:rsidRPr="0052452B">
              <w:rPr>
                <w:rStyle w:val="Hipervnculo"/>
                <w:rFonts w:ascii="Raleway" w:hAnsi="Raleway"/>
                <w:b/>
                <w:bCs/>
                <w:noProof/>
              </w:rPr>
              <w:t>Desarrollo</w:t>
            </w:r>
            <w:r>
              <w:rPr>
                <w:noProof/>
                <w:webHidden/>
              </w:rPr>
              <w:tab/>
            </w:r>
            <w:r>
              <w:rPr>
                <w:noProof/>
                <w:webHidden/>
              </w:rPr>
              <w:fldChar w:fldCharType="begin"/>
            </w:r>
            <w:r>
              <w:rPr>
                <w:noProof/>
                <w:webHidden/>
              </w:rPr>
              <w:instrText xml:space="preserve"> PAGEREF _Toc208095045 \h </w:instrText>
            </w:r>
            <w:r>
              <w:rPr>
                <w:noProof/>
                <w:webHidden/>
              </w:rPr>
            </w:r>
            <w:r>
              <w:rPr>
                <w:noProof/>
                <w:webHidden/>
              </w:rPr>
              <w:fldChar w:fldCharType="separate"/>
            </w:r>
            <w:r>
              <w:rPr>
                <w:noProof/>
                <w:webHidden/>
              </w:rPr>
              <w:t>5</w:t>
            </w:r>
            <w:r>
              <w:rPr>
                <w:noProof/>
                <w:webHidden/>
              </w:rPr>
              <w:fldChar w:fldCharType="end"/>
            </w:r>
          </w:hyperlink>
        </w:p>
        <w:p w14:paraId="6CCF2D28" w14:textId="48987598" w:rsidR="00314F8E" w:rsidRDefault="00314F8E">
          <w:pPr>
            <w:pStyle w:val="TDC2"/>
            <w:tabs>
              <w:tab w:val="right" w:leader="dot" w:pos="9016"/>
            </w:tabs>
            <w:rPr>
              <w:rFonts w:cstheme="minorBidi"/>
              <w:noProof/>
              <w:kern w:val="2"/>
              <w:sz w:val="24"/>
              <w:szCs w:val="24"/>
              <w:lang w:val="en-US" w:eastAsia="en-US"/>
              <w14:ligatures w14:val="standardContextual"/>
            </w:rPr>
          </w:pPr>
          <w:hyperlink w:anchor="_Toc208095046" w:history="1">
            <w:r w:rsidRPr="0052452B">
              <w:rPr>
                <w:rStyle w:val="Hipervnculo"/>
                <w:rFonts w:ascii="Raleway" w:hAnsi="Raleway"/>
                <w:i/>
                <w:iCs/>
                <w:noProof/>
              </w:rPr>
              <w:t>Marco teórico</w:t>
            </w:r>
            <w:r>
              <w:rPr>
                <w:noProof/>
                <w:webHidden/>
              </w:rPr>
              <w:tab/>
            </w:r>
            <w:r>
              <w:rPr>
                <w:noProof/>
                <w:webHidden/>
              </w:rPr>
              <w:fldChar w:fldCharType="begin"/>
            </w:r>
            <w:r>
              <w:rPr>
                <w:noProof/>
                <w:webHidden/>
              </w:rPr>
              <w:instrText xml:space="preserve"> PAGEREF _Toc208095046 \h </w:instrText>
            </w:r>
            <w:r>
              <w:rPr>
                <w:noProof/>
                <w:webHidden/>
              </w:rPr>
            </w:r>
            <w:r>
              <w:rPr>
                <w:noProof/>
                <w:webHidden/>
              </w:rPr>
              <w:fldChar w:fldCharType="separate"/>
            </w:r>
            <w:r>
              <w:rPr>
                <w:noProof/>
                <w:webHidden/>
              </w:rPr>
              <w:t>5</w:t>
            </w:r>
            <w:r>
              <w:rPr>
                <w:noProof/>
                <w:webHidden/>
              </w:rPr>
              <w:fldChar w:fldCharType="end"/>
            </w:r>
          </w:hyperlink>
        </w:p>
        <w:p w14:paraId="63045423" w14:textId="1C684F30" w:rsidR="00314F8E" w:rsidRDefault="00314F8E">
          <w:pPr>
            <w:pStyle w:val="TDC3"/>
            <w:tabs>
              <w:tab w:val="right" w:leader="dot" w:pos="9016"/>
            </w:tabs>
            <w:rPr>
              <w:rFonts w:cstheme="minorBidi"/>
              <w:noProof/>
              <w:kern w:val="2"/>
              <w:sz w:val="24"/>
              <w:szCs w:val="24"/>
              <w:lang w:val="en-US" w:eastAsia="en-US"/>
              <w14:ligatures w14:val="standardContextual"/>
            </w:rPr>
          </w:pPr>
          <w:hyperlink w:anchor="_Toc208095047" w:history="1">
            <w:r w:rsidRPr="0052452B">
              <w:rPr>
                <w:rStyle w:val="Hipervnculo"/>
                <w:rFonts w:ascii="Raleway" w:hAnsi="Raleway"/>
                <w:noProof/>
              </w:rPr>
              <w:t>Excitación senoidal</w:t>
            </w:r>
            <w:r>
              <w:rPr>
                <w:noProof/>
                <w:webHidden/>
              </w:rPr>
              <w:tab/>
            </w:r>
            <w:r>
              <w:rPr>
                <w:noProof/>
                <w:webHidden/>
              </w:rPr>
              <w:fldChar w:fldCharType="begin"/>
            </w:r>
            <w:r>
              <w:rPr>
                <w:noProof/>
                <w:webHidden/>
              </w:rPr>
              <w:instrText xml:space="preserve"> PAGEREF _Toc208095047 \h </w:instrText>
            </w:r>
            <w:r>
              <w:rPr>
                <w:noProof/>
                <w:webHidden/>
              </w:rPr>
            </w:r>
            <w:r>
              <w:rPr>
                <w:noProof/>
                <w:webHidden/>
              </w:rPr>
              <w:fldChar w:fldCharType="separate"/>
            </w:r>
            <w:r>
              <w:rPr>
                <w:noProof/>
                <w:webHidden/>
              </w:rPr>
              <w:t>5</w:t>
            </w:r>
            <w:r>
              <w:rPr>
                <w:noProof/>
                <w:webHidden/>
              </w:rPr>
              <w:fldChar w:fldCharType="end"/>
            </w:r>
          </w:hyperlink>
        </w:p>
        <w:p w14:paraId="381C9F41" w14:textId="2AFE49B1" w:rsidR="00314F8E" w:rsidRDefault="00314F8E">
          <w:pPr>
            <w:pStyle w:val="TDC3"/>
            <w:tabs>
              <w:tab w:val="right" w:leader="dot" w:pos="9016"/>
            </w:tabs>
            <w:rPr>
              <w:rFonts w:cstheme="minorBidi"/>
              <w:noProof/>
              <w:kern w:val="2"/>
              <w:sz w:val="24"/>
              <w:szCs w:val="24"/>
              <w:lang w:val="en-US" w:eastAsia="en-US"/>
              <w14:ligatures w14:val="standardContextual"/>
            </w:rPr>
          </w:pPr>
          <w:hyperlink w:anchor="_Toc208095048" w:history="1">
            <w:r w:rsidRPr="0052452B">
              <w:rPr>
                <w:rStyle w:val="Hipervnculo"/>
                <w:rFonts w:ascii="Raleway" w:hAnsi="Raleway"/>
                <w:noProof/>
              </w:rPr>
              <w:t>Excitación en DC</w:t>
            </w:r>
            <w:r>
              <w:rPr>
                <w:noProof/>
                <w:webHidden/>
              </w:rPr>
              <w:tab/>
            </w:r>
            <w:r>
              <w:rPr>
                <w:noProof/>
                <w:webHidden/>
              </w:rPr>
              <w:fldChar w:fldCharType="begin"/>
            </w:r>
            <w:r>
              <w:rPr>
                <w:noProof/>
                <w:webHidden/>
              </w:rPr>
              <w:instrText xml:space="preserve"> PAGEREF _Toc208095048 \h </w:instrText>
            </w:r>
            <w:r>
              <w:rPr>
                <w:noProof/>
                <w:webHidden/>
              </w:rPr>
            </w:r>
            <w:r>
              <w:rPr>
                <w:noProof/>
                <w:webHidden/>
              </w:rPr>
              <w:fldChar w:fldCharType="separate"/>
            </w:r>
            <w:r>
              <w:rPr>
                <w:noProof/>
                <w:webHidden/>
              </w:rPr>
              <w:t>5</w:t>
            </w:r>
            <w:r>
              <w:rPr>
                <w:noProof/>
                <w:webHidden/>
              </w:rPr>
              <w:fldChar w:fldCharType="end"/>
            </w:r>
          </w:hyperlink>
        </w:p>
        <w:p w14:paraId="3D16409A" w14:textId="440CF4AF" w:rsidR="00314F8E" w:rsidRDefault="00314F8E">
          <w:pPr>
            <w:pStyle w:val="TDC2"/>
            <w:tabs>
              <w:tab w:val="right" w:leader="dot" w:pos="9016"/>
            </w:tabs>
            <w:rPr>
              <w:rFonts w:cstheme="minorBidi"/>
              <w:noProof/>
              <w:kern w:val="2"/>
              <w:sz w:val="24"/>
              <w:szCs w:val="24"/>
              <w:lang w:val="en-US" w:eastAsia="en-US"/>
              <w14:ligatures w14:val="standardContextual"/>
            </w:rPr>
          </w:pPr>
          <w:hyperlink w:anchor="_Toc208095049" w:history="1">
            <w:r w:rsidRPr="0052452B">
              <w:rPr>
                <w:rStyle w:val="Hipervnculo"/>
                <w:rFonts w:ascii="Raleway" w:hAnsi="Raleway"/>
                <w:i/>
                <w:iCs/>
                <w:noProof/>
              </w:rPr>
              <w:t>Procedimiento</w:t>
            </w:r>
            <w:r>
              <w:rPr>
                <w:noProof/>
                <w:webHidden/>
              </w:rPr>
              <w:tab/>
            </w:r>
            <w:r>
              <w:rPr>
                <w:noProof/>
                <w:webHidden/>
              </w:rPr>
              <w:fldChar w:fldCharType="begin"/>
            </w:r>
            <w:r>
              <w:rPr>
                <w:noProof/>
                <w:webHidden/>
              </w:rPr>
              <w:instrText xml:space="preserve"> PAGEREF _Toc208095049 \h </w:instrText>
            </w:r>
            <w:r>
              <w:rPr>
                <w:noProof/>
                <w:webHidden/>
              </w:rPr>
            </w:r>
            <w:r>
              <w:rPr>
                <w:noProof/>
                <w:webHidden/>
              </w:rPr>
              <w:fldChar w:fldCharType="separate"/>
            </w:r>
            <w:r>
              <w:rPr>
                <w:noProof/>
                <w:webHidden/>
              </w:rPr>
              <w:t>6</w:t>
            </w:r>
            <w:r>
              <w:rPr>
                <w:noProof/>
                <w:webHidden/>
              </w:rPr>
              <w:fldChar w:fldCharType="end"/>
            </w:r>
          </w:hyperlink>
        </w:p>
        <w:p w14:paraId="19B9326F" w14:textId="4DE38107" w:rsidR="00314F8E" w:rsidRDefault="00314F8E">
          <w:pPr>
            <w:pStyle w:val="TDC3"/>
            <w:tabs>
              <w:tab w:val="right" w:leader="dot" w:pos="9016"/>
            </w:tabs>
            <w:rPr>
              <w:rFonts w:cstheme="minorBidi"/>
              <w:noProof/>
              <w:kern w:val="2"/>
              <w:sz w:val="24"/>
              <w:szCs w:val="24"/>
              <w:lang w:val="en-US" w:eastAsia="en-US"/>
              <w14:ligatures w14:val="standardContextual"/>
            </w:rPr>
          </w:pPr>
          <w:hyperlink w:anchor="_Toc208095050" w:history="1">
            <w:r w:rsidRPr="0052452B">
              <w:rPr>
                <w:rStyle w:val="Hipervnculo"/>
                <w:rFonts w:ascii="Raleway" w:hAnsi="Raleway"/>
                <w:noProof/>
              </w:rPr>
              <w:t>Circuito RC:</w:t>
            </w:r>
            <w:r>
              <w:rPr>
                <w:noProof/>
                <w:webHidden/>
              </w:rPr>
              <w:tab/>
            </w:r>
            <w:r>
              <w:rPr>
                <w:noProof/>
                <w:webHidden/>
              </w:rPr>
              <w:fldChar w:fldCharType="begin"/>
            </w:r>
            <w:r>
              <w:rPr>
                <w:noProof/>
                <w:webHidden/>
              </w:rPr>
              <w:instrText xml:space="preserve"> PAGEREF _Toc208095050 \h </w:instrText>
            </w:r>
            <w:r>
              <w:rPr>
                <w:noProof/>
                <w:webHidden/>
              </w:rPr>
            </w:r>
            <w:r>
              <w:rPr>
                <w:noProof/>
                <w:webHidden/>
              </w:rPr>
              <w:fldChar w:fldCharType="separate"/>
            </w:r>
            <w:r>
              <w:rPr>
                <w:noProof/>
                <w:webHidden/>
              </w:rPr>
              <w:t>6</w:t>
            </w:r>
            <w:r>
              <w:rPr>
                <w:noProof/>
                <w:webHidden/>
              </w:rPr>
              <w:fldChar w:fldCharType="end"/>
            </w:r>
          </w:hyperlink>
        </w:p>
        <w:p w14:paraId="70D081AC" w14:textId="5B1564B0" w:rsidR="00314F8E" w:rsidRDefault="00314F8E">
          <w:pPr>
            <w:pStyle w:val="TDC3"/>
            <w:tabs>
              <w:tab w:val="right" w:leader="dot" w:pos="9016"/>
            </w:tabs>
            <w:rPr>
              <w:rFonts w:cstheme="minorBidi"/>
              <w:noProof/>
              <w:kern w:val="2"/>
              <w:sz w:val="24"/>
              <w:szCs w:val="24"/>
              <w:lang w:val="en-US" w:eastAsia="en-US"/>
              <w14:ligatures w14:val="standardContextual"/>
            </w:rPr>
          </w:pPr>
          <w:hyperlink w:anchor="_Toc208095051" w:history="1">
            <w:r w:rsidRPr="0052452B">
              <w:rPr>
                <w:rStyle w:val="Hipervnculo"/>
                <w:rFonts w:ascii="Raleway" w:hAnsi="Raleway"/>
                <w:noProof/>
                <w:lang w:val="es-ES"/>
              </w:rPr>
              <w:t>Circuito RL:</w:t>
            </w:r>
            <w:r>
              <w:rPr>
                <w:noProof/>
                <w:webHidden/>
              </w:rPr>
              <w:tab/>
            </w:r>
            <w:r>
              <w:rPr>
                <w:noProof/>
                <w:webHidden/>
              </w:rPr>
              <w:fldChar w:fldCharType="begin"/>
            </w:r>
            <w:r>
              <w:rPr>
                <w:noProof/>
                <w:webHidden/>
              </w:rPr>
              <w:instrText xml:space="preserve"> PAGEREF _Toc208095051 \h </w:instrText>
            </w:r>
            <w:r>
              <w:rPr>
                <w:noProof/>
                <w:webHidden/>
              </w:rPr>
            </w:r>
            <w:r>
              <w:rPr>
                <w:noProof/>
                <w:webHidden/>
              </w:rPr>
              <w:fldChar w:fldCharType="separate"/>
            </w:r>
            <w:r>
              <w:rPr>
                <w:noProof/>
                <w:webHidden/>
              </w:rPr>
              <w:t>7</w:t>
            </w:r>
            <w:r>
              <w:rPr>
                <w:noProof/>
                <w:webHidden/>
              </w:rPr>
              <w:fldChar w:fldCharType="end"/>
            </w:r>
          </w:hyperlink>
        </w:p>
        <w:p w14:paraId="0A0B89EA" w14:textId="373A890D" w:rsidR="00314F8E" w:rsidRDefault="00314F8E">
          <w:pPr>
            <w:pStyle w:val="TDC1"/>
            <w:tabs>
              <w:tab w:val="right" w:leader="dot" w:pos="9016"/>
            </w:tabs>
            <w:rPr>
              <w:rFonts w:cstheme="minorBidi"/>
              <w:noProof/>
              <w:kern w:val="2"/>
              <w:sz w:val="24"/>
              <w:szCs w:val="24"/>
              <w:lang w:val="en-US" w:eastAsia="en-US"/>
              <w14:ligatures w14:val="standardContextual"/>
            </w:rPr>
          </w:pPr>
          <w:hyperlink w:anchor="_Toc208095052" w:history="1">
            <w:r w:rsidRPr="0052452B">
              <w:rPr>
                <w:rStyle w:val="Hipervnculo"/>
                <w:rFonts w:ascii="Raleway" w:hAnsi="Raleway"/>
                <w:b/>
                <w:bCs/>
                <w:noProof/>
              </w:rPr>
              <w:t>Análisis de datos y cálculo</w:t>
            </w:r>
            <w:r>
              <w:rPr>
                <w:noProof/>
                <w:webHidden/>
              </w:rPr>
              <w:tab/>
            </w:r>
            <w:r>
              <w:rPr>
                <w:noProof/>
                <w:webHidden/>
              </w:rPr>
              <w:fldChar w:fldCharType="begin"/>
            </w:r>
            <w:r>
              <w:rPr>
                <w:noProof/>
                <w:webHidden/>
              </w:rPr>
              <w:instrText xml:space="preserve"> PAGEREF _Toc208095052 \h </w:instrText>
            </w:r>
            <w:r>
              <w:rPr>
                <w:noProof/>
                <w:webHidden/>
              </w:rPr>
            </w:r>
            <w:r>
              <w:rPr>
                <w:noProof/>
                <w:webHidden/>
              </w:rPr>
              <w:fldChar w:fldCharType="separate"/>
            </w:r>
            <w:r>
              <w:rPr>
                <w:noProof/>
                <w:webHidden/>
              </w:rPr>
              <w:t>7</w:t>
            </w:r>
            <w:r>
              <w:rPr>
                <w:noProof/>
                <w:webHidden/>
              </w:rPr>
              <w:fldChar w:fldCharType="end"/>
            </w:r>
          </w:hyperlink>
        </w:p>
        <w:p w14:paraId="77B6952B" w14:textId="69B4B7B6" w:rsidR="00314F8E" w:rsidRDefault="00314F8E">
          <w:pPr>
            <w:pStyle w:val="TDC2"/>
            <w:tabs>
              <w:tab w:val="right" w:leader="dot" w:pos="9016"/>
            </w:tabs>
            <w:rPr>
              <w:rFonts w:cstheme="minorBidi"/>
              <w:noProof/>
              <w:kern w:val="2"/>
              <w:sz w:val="24"/>
              <w:szCs w:val="24"/>
              <w:lang w:val="en-US" w:eastAsia="en-US"/>
              <w14:ligatures w14:val="standardContextual"/>
            </w:rPr>
          </w:pPr>
          <w:hyperlink w:anchor="_Toc208095053" w:history="1">
            <w:r w:rsidRPr="0052452B">
              <w:rPr>
                <w:rStyle w:val="Hipervnculo"/>
                <w:rFonts w:ascii="Raleway" w:hAnsi="Raleway"/>
                <w:i/>
                <w:iCs/>
                <w:noProof/>
              </w:rPr>
              <w:t>Excitación Senoidal.  Análisis senoidal permanente</w:t>
            </w:r>
            <w:r>
              <w:rPr>
                <w:noProof/>
                <w:webHidden/>
              </w:rPr>
              <w:tab/>
            </w:r>
            <w:r>
              <w:rPr>
                <w:noProof/>
                <w:webHidden/>
              </w:rPr>
              <w:fldChar w:fldCharType="begin"/>
            </w:r>
            <w:r>
              <w:rPr>
                <w:noProof/>
                <w:webHidden/>
              </w:rPr>
              <w:instrText xml:space="preserve"> PAGEREF _Toc208095053 \h </w:instrText>
            </w:r>
            <w:r>
              <w:rPr>
                <w:noProof/>
                <w:webHidden/>
              </w:rPr>
            </w:r>
            <w:r>
              <w:rPr>
                <w:noProof/>
                <w:webHidden/>
              </w:rPr>
              <w:fldChar w:fldCharType="separate"/>
            </w:r>
            <w:r>
              <w:rPr>
                <w:noProof/>
                <w:webHidden/>
              </w:rPr>
              <w:t>7</w:t>
            </w:r>
            <w:r>
              <w:rPr>
                <w:noProof/>
                <w:webHidden/>
              </w:rPr>
              <w:fldChar w:fldCharType="end"/>
            </w:r>
          </w:hyperlink>
        </w:p>
        <w:p w14:paraId="3285978C" w14:textId="633799D3" w:rsidR="00314F8E" w:rsidRDefault="00314F8E">
          <w:pPr>
            <w:pStyle w:val="TDC3"/>
            <w:tabs>
              <w:tab w:val="right" w:leader="dot" w:pos="9016"/>
            </w:tabs>
            <w:rPr>
              <w:rFonts w:cstheme="minorBidi"/>
              <w:noProof/>
              <w:kern w:val="2"/>
              <w:sz w:val="24"/>
              <w:szCs w:val="24"/>
              <w:lang w:val="en-US" w:eastAsia="en-US"/>
              <w14:ligatures w14:val="standardContextual"/>
            </w:rPr>
          </w:pPr>
          <w:hyperlink w:anchor="_Toc208095054" w:history="1">
            <w:r w:rsidRPr="0052452B">
              <w:rPr>
                <w:rStyle w:val="Hipervnculo"/>
                <w:rFonts w:ascii="Raleway" w:hAnsi="Raleway"/>
                <w:noProof/>
              </w:rPr>
              <w:t>Circuito RC:</w:t>
            </w:r>
            <w:r>
              <w:rPr>
                <w:noProof/>
                <w:webHidden/>
              </w:rPr>
              <w:tab/>
            </w:r>
            <w:r>
              <w:rPr>
                <w:noProof/>
                <w:webHidden/>
              </w:rPr>
              <w:fldChar w:fldCharType="begin"/>
            </w:r>
            <w:r>
              <w:rPr>
                <w:noProof/>
                <w:webHidden/>
              </w:rPr>
              <w:instrText xml:space="preserve"> PAGEREF _Toc208095054 \h </w:instrText>
            </w:r>
            <w:r>
              <w:rPr>
                <w:noProof/>
                <w:webHidden/>
              </w:rPr>
            </w:r>
            <w:r>
              <w:rPr>
                <w:noProof/>
                <w:webHidden/>
              </w:rPr>
              <w:fldChar w:fldCharType="separate"/>
            </w:r>
            <w:r>
              <w:rPr>
                <w:noProof/>
                <w:webHidden/>
              </w:rPr>
              <w:t>7</w:t>
            </w:r>
            <w:r>
              <w:rPr>
                <w:noProof/>
                <w:webHidden/>
              </w:rPr>
              <w:fldChar w:fldCharType="end"/>
            </w:r>
          </w:hyperlink>
        </w:p>
        <w:p w14:paraId="4A13922D" w14:textId="31BE3DE4" w:rsidR="00314F8E" w:rsidRDefault="00314F8E">
          <w:pPr>
            <w:pStyle w:val="TDC2"/>
            <w:tabs>
              <w:tab w:val="right" w:leader="dot" w:pos="9016"/>
            </w:tabs>
            <w:rPr>
              <w:rFonts w:cstheme="minorBidi"/>
              <w:noProof/>
              <w:kern w:val="2"/>
              <w:sz w:val="24"/>
              <w:szCs w:val="24"/>
              <w:lang w:val="en-US" w:eastAsia="en-US"/>
              <w14:ligatures w14:val="standardContextual"/>
            </w:rPr>
          </w:pPr>
          <w:hyperlink w:anchor="_Toc208095055" w:history="1">
            <w:r w:rsidRPr="0052452B">
              <w:rPr>
                <w:rStyle w:val="Hipervnculo"/>
                <w:rFonts w:ascii="Raleway" w:hAnsi="Raleway"/>
                <w:i/>
                <w:iCs/>
                <w:noProof/>
              </w:rPr>
              <w:t>Excitación en DC.  Análisis de respuesta transitoria y permanente</w:t>
            </w:r>
            <w:r>
              <w:rPr>
                <w:noProof/>
                <w:webHidden/>
              </w:rPr>
              <w:tab/>
            </w:r>
            <w:r>
              <w:rPr>
                <w:noProof/>
                <w:webHidden/>
              </w:rPr>
              <w:fldChar w:fldCharType="begin"/>
            </w:r>
            <w:r>
              <w:rPr>
                <w:noProof/>
                <w:webHidden/>
              </w:rPr>
              <w:instrText xml:space="preserve"> PAGEREF _Toc208095055 \h </w:instrText>
            </w:r>
            <w:r>
              <w:rPr>
                <w:noProof/>
                <w:webHidden/>
              </w:rPr>
            </w:r>
            <w:r>
              <w:rPr>
                <w:noProof/>
                <w:webHidden/>
              </w:rPr>
              <w:fldChar w:fldCharType="separate"/>
            </w:r>
            <w:r>
              <w:rPr>
                <w:noProof/>
                <w:webHidden/>
              </w:rPr>
              <w:t>18</w:t>
            </w:r>
            <w:r>
              <w:rPr>
                <w:noProof/>
                <w:webHidden/>
              </w:rPr>
              <w:fldChar w:fldCharType="end"/>
            </w:r>
          </w:hyperlink>
        </w:p>
        <w:p w14:paraId="6BDBAAA7" w14:textId="764BB80E" w:rsidR="00314F8E" w:rsidRDefault="00314F8E">
          <w:pPr>
            <w:pStyle w:val="TDC3"/>
            <w:tabs>
              <w:tab w:val="right" w:leader="dot" w:pos="9016"/>
            </w:tabs>
            <w:rPr>
              <w:rFonts w:cstheme="minorBidi"/>
              <w:noProof/>
              <w:kern w:val="2"/>
              <w:sz w:val="24"/>
              <w:szCs w:val="24"/>
              <w:lang w:val="en-US" w:eastAsia="en-US"/>
              <w14:ligatures w14:val="standardContextual"/>
            </w:rPr>
          </w:pPr>
          <w:hyperlink w:anchor="_Toc208095056" w:history="1">
            <w:r w:rsidRPr="0052452B">
              <w:rPr>
                <w:rStyle w:val="Hipervnculo"/>
                <w:rFonts w:ascii="Raleway" w:hAnsi="Raleway"/>
                <w:noProof/>
              </w:rPr>
              <w:t>Circuito RC</w:t>
            </w:r>
            <w:r>
              <w:rPr>
                <w:noProof/>
                <w:webHidden/>
              </w:rPr>
              <w:tab/>
            </w:r>
            <w:r>
              <w:rPr>
                <w:noProof/>
                <w:webHidden/>
              </w:rPr>
              <w:fldChar w:fldCharType="begin"/>
            </w:r>
            <w:r>
              <w:rPr>
                <w:noProof/>
                <w:webHidden/>
              </w:rPr>
              <w:instrText xml:space="preserve"> PAGEREF _Toc208095056 \h </w:instrText>
            </w:r>
            <w:r>
              <w:rPr>
                <w:noProof/>
                <w:webHidden/>
              </w:rPr>
            </w:r>
            <w:r>
              <w:rPr>
                <w:noProof/>
                <w:webHidden/>
              </w:rPr>
              <w:fldChar w:fldCharType="separate"/>
            </w:r>
            <w:r>
              <w:rPr>
                <w:noProof/>
                <w:webHidden/>
              </w:rPr>
              <w:t>18</w:t>
            </w:r>
            <w:r>
              <w:rPr>
                <w:noProof/>
                <w:webHidden/>
              </w:rPr>
              <w:fldChar w:fldCharType="end"/>
            </w:r>
          </w:hyperlink>
        </w:p>
        <w:p w14:paraId="652EAE7E" w14:textId="3B34110C" w:rsidR="00314F8E" w:rsidRDefault="00314F8E">
          <w:pPr>
            <w:pStyle w:val="TDC3"/>
            <w:tabs>
              <w:tab w:val="right" w:leader="dot" w:pos="9016"/>
            </w:tabs>
            <w:rPr>
              <w:rFonts w:cstheme="minorBidi"/>
              <w:noProof/>
              <w:kern w:val="2"/>
              <w:sz w:val="24"/>
              <w:szCs w:val="24"/>
              <w:lang w:val="en-US" w:eastAsia="en-US"/>
              <w14:ligatures w14:val="standardContextual"/>
            </w:rPr>
          </w:pPr>
          <w:hyperlink w:anchor="_Toc208095057" w:history="1">
            <w:r w:rsidRPr="0052452B">
              <w:rPr>
                <w:rStyle w:val="Hipervnculo"/>
                <w:rFonts w:ascii="Raleway" w:hAnsi="Raleway"/>
                <w:noProof/>
              </w:rPr>
              <w:t>Para el circuito RL</w:t>
            </w:r>
            <w:r>
              <w:rPr>
                <w:noProof/>
                <w:webHidden/>
              </w:rPr>
              <w:tab/>
            </w:r>
            <w:r>
              <w:rPr>
                <w:noProof/>
                <w:webHidden/>
              </w:rPr>
              <w:fldChar w:fldCharType="begin"/>
            </w:r>
            <w:r>
              <w:rPr>
                <w:noProof/>
                <w:webHidden/>
              </w:rPr>
              <w:instrText xml:space="preserve"> PAGEREF _Toc208095057 \h </w:instrText>
            </w:r>
            <w:r>
              <w:rPr>
                <w:noProof/>
                <w:webHidden/>
              </w:rPr>
            </w:r>
            <w:r>
              <w:rPr>
                <w:noProof/>
                <w:webHidden/>
              </w:rPr>
              <w:fldChar w:fldCharType="separate"/>
            </w:r>
            <w:r>
              <w:rPr>
                <w:noProof/>
                <w:webHidden/>
              </w:rPr>
              <w:t>19</w:t>
            </w:r>
            <w:r>
              <w:rPr>
                <w:noProof/>
                <w:webHidden/>
              </w:rPr>
              <w:fldChar w:fldCharType="end"/>
            </w:r>
          </w:hyperlink>
        </w:p>
        <w:p w14:paraId="4AE91248" w14:textId="3725C0F3" w:rsidR="00314F8E" w:rsidRDefault="00314F8E">
          <w:pPr>
            <w:pStyle w:val="TDC1"/>
            <w:tabs>
              <w:tab w:val="right" w:leader="dot" w:pos="9016"/>
            </w:tabs>
            <w:rPr>
              <w:rFonts w:cstheme="minorBidi"/>
              <w:noProof/>
              <w:kern w:val="2"/>
              <w:sz w:val="24"/>
              <w:szCs w:val="24"/>
              <w:lang w:val="en-US" w:eastAsia="en-US"/>
              <w14:ligatures w14:val="standardContextual"/>
            </w:rPr>
          </w:pPr>
          <w:hyperlink w:anchor="_Toc208095058" w:history="1">
            <w:r w:rsidRPr="0052452B">
              <w:rPr>
                <w:rStyle w:val="Hipervnculo"/>
                <w:rFonts w:ascii="Raleway" w:hAnsi="Raleway"/>
                <w:b/>
                <w:bCs/>
                <w:noProof/>
              </w:rPr>
              <w:t>Conclusión</w:t>
            </w:r>
            <w:r>
              <w:rPr>
                <w:noProof/>
                <w:webHidden/>
              </w:rPr>
              <w:tab/>
            </w:r>
            <w:r>
              <w:rPr>
                <w:noProof/>
                <w:webHidden/>
              </w:rPr>
              <w:fldChar w:fldCharType="begin"/>
            </w:r>
            <w:r>
              <w:rPr>
                <w:noProof/>
                <w:webHidden/>
              </w:rPr>
              <w:instrText xml:space="preserve"> PAGEREF _Toc208095058 \h </w:instrText>
            </w:r>
            <w:r>
              <w:rPr>
                <w:noProof/>
                <w:webHidden/>
              </w:rPr>
            </w:r>
            <w:r>
              <w:rPr>
                <w:noProof/>
                <w:webHidden/>
              </w:rPr>
              <w:fldChar w:fldCharType="separate"/>
            </w:r>
            <w:r>
              <w:rPr>
                <w:noProof/>
                <w:webHidden/>
              </w:rPr>
              <w:t>21</w:t>
            </w:r>
            <w:r>
              <w:rPr>
                <w:noProof/>
                <w:webHidden/>
              </w:rPr>
              <w:fldChar w:fldCharType="end"/>
            </w:r>
          </w:hyperlink>
        </w:p>
        <w:p w14:paraId="6A6F2D52" w14:textId="380B1DB8" w:rsidR="00314F8E" w:rsidRDefault="00314F8E">
          <w:pPr>
            <w:pStyle w:val="TDC2"/>
            <w:tabs>
              <w:tab w:val="right" w:leader="dot" w:pos="9016"/>
            </w:tabs>
            <w:rPr>
              <w:rFonts w:cstheme="minorBidi"/>
              <w:noProof/>
              <w:kern w:val="2"/>
              <w:sz w:val="24"/>
              <w:szCs w:val="24"/>
              <w:lang w:val="en-US" w:eastAsia="en-US"/>
              <w14:ligatures w14:val="standardContextual"/>
            </w:rPr>
          </w:pPr>
          <w:hyperlink w:anchor="_Toc208095059" w:history="1">
            <w:r w:rsidRPr="0052452B">
              <w:rPr>
                <w:rStyle w:val="Hipervnculo"/>
                <w:rFonts w:ascii="Raleway" w:hAnsi="Raleway"/>
                <w:noProof/>
              </w:rPr>
              <w:t>Uriel Iván Guerrero López:</w:t>
            </w:r>
            <w:r>
              <w:rPr>
                <w:noProof/>
                <w:webHidden/>
              </w:rPr>
              <w:tab/>
            </w:r>
            <w:r>
              <w:rPr>
                <w:noProof/>
                <w:webHidden/>
              </w:rPr>
              <w:fldChar w:fldCharType="begin"/>
            </w:r>
            <w:r>
              <w:rPr>
                <w:noProof/>
                <w:webHidden/>
              </w:rPr>
              <w:instrText xml:space="preserve"> PAGEREF _Toc208095059 \h </w:instrText>
            </w:r>
            <w:r>
              <w:rPr>
                <w:noProof/>
                <w:webHidden/>
              </w:rPr>
            </w:r>
            <w:r>
              <w:rPr>
                <w:noProof/>
                <w:webHidden/>
              </w:rPr>
              <w:fldChar w:fldCharType="separate"/>
            </w:r>
            <w:r>
              <w:rPr>
                <w:noProof/>
                <w:webHidden/>
              </w:rPr>
              <w:t>21</w:t>
            </w:r>
            <w:r>
              <w:rPr>
                <w:noProof/>
                <w:webHidden/>
              </w:rPr>
              <w:fldChar w:fldCharType="end"/>
            </w:r>
          </w:hyperlink>
        </w:p>
        <w:p w14:paraId="462A8279" w14:textId="4CF35AEF" w:rsidR="00314F8E" w:rsidRDefault="00314F8E">
          <w:pPr>
            <w:pStyle w:val="TDC1"/>
            <w:tabs>
              <w:tab w:val="right" w:leader="dot" w:pos="9016"/>
            </w:tabs>
            <w:rPr>
              <w:rFonts w:cstheme="minorBidi"/>
              <w:noProof/>
              <w:kern w:val="2"/>
              <w:sz w:val="24"/>
              <w:szCs w:val="24"/>
              <w:lang w:val="en-US" w:eastAsia="en-US"/>
              <w14:ligatures w14:val="standardContextual"/>
            </w:rPr>
          </w:pPr>
          <w:hyperlink w:anchor="_Toc208095060" w:history="1">
            <w:r w:rsidRPr="0052452B">
              <w:rPr>
                <w:rStyle w:val="Hipervnculo"/>
                <w:rFonts w:ascii="Raleway" w:eastAsia="Raleway" w:hAnsi="Raleway" w:cs="Raleway"/>
                <w:b/>
                <w:noProof/>
              </w:rPr>
              <w:t>Bibliografía</w:t>
            </w:r>
            <w:r>
              <w:rPr>
                <w:noProof/>
                <w:webHidden/>
              </w:rPr>
              <w:tab/>
            </w:r>
            <w:r>
              <w:rPr>
                <w:noProof/>
                <w:webHidden/>
              </w:rPr>
              <w:fldChar w:fldCharType="begin"/>
            </w:r>
            <w:r>
              <w:rPr>
                <w:noProof/>
                <w:webHidden/>
              </w:rPr>
              <w:instrText xml:space="preserve"> PAGEREF _Toc208095060 \h </w:instrText>
            </w:r>
            <w:r>
              <w:rPr>
                <w:noProof/>
                <w:webHidden/>
              </w:rPr>
            </w:r>
            <w:r>
              <w:rPr>
                <w:noProof/>
                <w:webHidden/>
              </w:rPr>
              <w:fldChar w:fldCharType="separate"/>
            </w:r>
            <w:r>
              <w:rPr>
                <w:noProof/>
                <w:webHidden/>
              </w:rPr>
              <w:t>23</w:t>
            </w:r>
            <w:r>
              <w:rPr>
                <w:noProof/>
                <w:webHidden/>
              </w:rPr>
              <w:fldChar w:fldCharType="end"/>
            </w:r>
          </w:hyperlink>
        </w:p>
        <w:p w14:paraId="6CCFAA75" w14:textId="67DC3412" w:rsidR="00185109" w:rsidRDefault="00185109">
          <w:r w:rsidRPr="00A62B79">
            <w:rPr>
              <w:rFonts w:ascii="Raleway" w:hAnsi="Raleway"/>
              <w:b/>
              <w:bCs/>
            </w:rPr>
            <w:fldChar w:fldCharType="end"/>
          </w:r>
        </w:p>
      </w:sdtContent>
    </w:sdt>
    <w:p w14:paraId="44122B30" w14:textId="598A2E20" w:rsidR="7F88CFCD" w:rsidRPr="00A62B79" w:rsidRDefault="000006ED" w:rsidP="00A62B79">
      <w:pPr>
        <w:pStyle w:val="Ttulo1"/>
        <w:numPr>
          <w:ilvl w:val="0"/>
          <w:numId w:val="26"/>
        </w:numPr>
        <w:spacing w:line="360" w:lineRule="auto"/>
        <w:rPr>
          <w:rFonts w:ascii="Raleway" w:hAnsi="Raleway"/>
          <w:b/>
          <w:bCs/>
          <w:color w:val="7030A0"/>
          <w:sz w:val="36"/>
          <w:szCs w:val="36"/>
          <w:lang w:val="es-MX"/>
        </w:rPr>
      </w:pPr>
      <w:bookmarkStart w:id="1" w:name="_Toc208095042"/>
      <w:r w:rsidRPr="00A62B79">
        <w:rPr>
          <w:rFonts w:ascii="Raleway" w:hAnsi="Raleway"/>
          <w:b/>
          <w:bCs/>
          <w:noProof/>
          <w:color w:val="7030A0"/>
          <w:sz w:val="36"/>
          <w:szCs w:val="36"/>
        </w:rPr>
        <w:drawing>
          <wp:anchor distT="0" distB="0" distL="114300" distR="114300" simplePos="0" relativeHeight="251658245" behindDoc="1" locked="0" layoutInCell="1" allowOverlap="1" wp14:anchorId="3ED06456" wp14:editId="3303AFB2">
            <wp:simplePos x="0" y="0"/>
            <wp:positionH relativeFrom="column">
              <wp:posOffset>-609311</wp:posOffset>
            </wp:positionH>
            <wp:positionV relativeFrom="paragraph">
              <wp:posOffset>374015</wp:posOffset>
            </wp:positionV>
            <wp:extent cx="2260719" cy="1808575"/>
            <wp:effectExtent l="0" t="0" r="6350" b="0"/>
            <wp:wrapTight wrapText="bothSides">
              <wp:wrapPolygon edited="0">
                <wp:start x="3458" y="455"/>
                <wp:lineTo x="3094" y="1365"/>
                <wp:lineTo x="3276" y="2958"/>
                <wp:lineTo x="3640" y="4551"/>
                <wp:lineTo x="2366" y="8191"/>
                <wp:lineTo x="364" y="10239"/>
                <wp:lineTo x="364" y="10694"/>
                <wp:lineTo x="1638" y="11831"/>
                <wp:lineTo x="1638" y="19795"/>
                <wp:lineTo x="20204" y="19795"/>
                <wp:lineTo x="20204" y="11831"/>
                <wp:lineTo x="21479" y="11604"/>
                <wp:lineTo x="21479" y="10011"/>
                <wp:lineTo x="10739" y="8191"/>
                <wp:lineTo x="9283" y="4551"/>
                <wp:lineTo x="9465" y="3640"/>
                <wp:lineTo x="7281" y="1820"/>
                <wp:lineTo x="4915" y="455"/>
                <wp:lineTo x="3458" y="455"/>
              </wp:wrapPolygon>
            </wp:wrapTight>
            <wp:docPr id="5383794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8744" name=""/>
                    <pic:cNvPicPr/>
                  </pic:nvPicPr>
                  <pic:blipFill>
                    <a:blip r:embed="rId10">
                      <a:extLst>
                        <a:ext uri="{28A0092B-C50C-407E-A947-70E740481C1C}">
                          <a14:useLocalDpi xmlns:a14="http://schemas.microsoft.com/office/drawing/2010/main" val="0"/>
                        </a:ext>
                      </a:extLst>
                    </a:blip>
                    <a:stretch>
                      <a:fillRect/>
                    </a:stretch>
                  </pic:blipFill>
                  <pic:spPr>
                    <a:xfrm>
                      <a:off x="0" y="0"/>
                      <a:ext cx="2260719" cy="1808575"/>
                    </a:xfrm>
                    <a:prstGeom prst="rect">
                      <a:avLst/>
                    </a:prstGeom>
                  </pic:spPr>
                </pic:pic>
              </a:graphicData>
            </a:graphic>
          </wp:anchor>
        </w:drawing>
      </w:r>
      <w:r w:rsidR="26F55D7E" w:rsidRPr="00A62B79">
        <w:rPr>
          <w:rFonts w:ascii="Raleway" w:hAnsi="Raleway"/>
          <w:b/>
          <w:bCs/>
          <w:color w:val="7030A0"/>
          <w:sz w:val="36"/>
          <w:szCs w:val="36"/>
          <w:lang w:val="es-MX"/>
        </w:rPr>
        <w:t>Introducción</w:t>
      </w:r>
      <w:bookmarkEnd w:id="1"/>
    </w:p>
    <w:p w14:paraId="24D50F89" w14:textId="672DD8B1" w:rsidR="00904A13" w:rsidRPr="00A62B79" w:rsidRDefault="7F88CFCD" w:rsidP="00A62B79">
      <w:pPr>
        <w:spacing w:line="360" w:lineRule="auto"/>
        <w:rPr>
          <w:rFonts w:ascii="Raleway" w:eastAsia="Raleway" w:hAnsi="Raleway" w:cs="Raleway"/>
          <w:sz w:val="22"/>
          <w:szCs w:val="22"/>
          <w:lang w:val="es-ES"/>
        </w:rPr>
      </w:pPr>
      <w:r w:rsidRPr="00A62B79">
        <w:rPr>
          <w:rFonts w:ascii="Raleway" w:eastAsia="Raleway" w:hAnsi="Raleway" w:cs="Raleway"/>
          <w:sz w:val="22"/>
          <w:szCs w:val="22"/>
          <w:lang w:val="es-ES"/>
        </w:rPr>
        <w:t>El análisis del estado sinusoidal permanente en circuitos lineales constituye un pilar esencial en la formación del ingeniero eléctrico y electrónico, ya que permite comprender y predecir el comportamiento de los sistemas cuando son excitados con señales alternas de tipo senoidal. La gran mayoría de los sistemas de potencia, telecomunicaciones y dispositivos electrónicos utilizan corriente alterna (CA) como principio de operación, debido a sus ventajas en transmisión, transformación y conversión de energía.</w:t>
      </w:r>
    </w:p>
    <w:p w14:paraId="25A961BB" w14:textId="1EF2E0AC" w:rsidR="00F61943" w:rsidRPr="00A62B79" w:rsidRDefault="26F55D7E" w:rsidP="00A62B79">
      <w:pPr>
        <w:spacing w:line="360" w:lineRule="auto"/>
        <w:rPr>
          <w:rFonts w:ascii="Raleway" w:hAnsi="Raleway"/>
          <w:sz w:val="22"/>
          <w:szCs w:val="22"/>
          <w:lang w:val="es-MX"/>
        </w:rPr>
      </w:pPr>
      <w:r w:rsidRPr="00A62B79">
        <w:rPr>
          <w:rFonts w:ascii="Raleway" w:eastAsia="Raleway" w:hAnsi="Raleway" w:cs="Raleway"/>
          <w:sz w:val="22"/>
          <w:szCs w:val="22"/>
          <w:lang w:val="es-ES"/>
        </w:rPr>
        <w:lastRenderedPageBreak/>
        <w:t>En contraste con la corriente continua (CC), en la cual las magnitudes permanecen constantes en el tiempo, en la corriente alterna las tensiones y corrientes varían de manera periódica. Estas variaciones introducen parámetros adicionales como la frecuencia, la fase y el valor eficaz, que son determinantes en la descripción matemática y física de los fenómenos eléctricos. Una señal senoidal puede caracterizarse completamente por tres parámetros: su amplitud, su frecuencia angular y su ángulo de fase inicial. Dichos parámetros, además de definir la forma de onda, también condicionan el tipo de respuesta que se obtiene en cada elemento del circuito.</w:t>
      </w:r>
    </w:p>
    <w:p w14:paraId="1F56C277" w14:textId="3B8683A8" w:rsidR="4A20CCE1" w:rsidRPr="00A62B79" w:rsidRDefault="00A62B79" w:rsidP="00A62B79">
      <w:pPr>
        <w:spacing w:line="360" w:lineRule="auto"/>
        <w:rPr>
          <w:rFonts w:ascii="Raleway" w:eastAsia="Raleway" w:hAnsi="Raleway" w:cs="Raleway"/>
          <w:sz w:val="22"/>
          <w:szCs w:val="22"/>
          <w:lang w:val="es-ES"/>
        </w:rPr>
      </w:pPr>
      <w:r w:rsidRPr="00A62B79">
        <w:rPr>
          <w:rFonts w:ascii="Raleway" w:hAnsi="Raleway"/>
          <w:noProof/>
          <w:sz w:val="22"/>
          <w:szCs w:val="22"/>
        </w:rPr>
        <w:drawing>
          <wp:anchor distT="0" distB="0" distL="114300" distR="114300" simplePos="0" relativeHeight="251658240" behindDoc="1" locked="0" layoutInCell="1" allowOverlap="1" wp14:anchorId="459FA053" wp14:editId="7AD7FA1B">
            <wp:simplePos x="0" y="0"/>
            <wp:positionH relativeFrom="column">
              <wp:posOffset>4784090</wp:posOffset>
            </wp:positionH>
            <wp:positionV relativeFrom="paragraph">
              <wp:posOffset>84743</wp:posOffset>
            </wp:positionV>
            <wp:extent cx="1511054" cy="2520000"/>
            <wp:effectExtent l="0" t="0" r="0" b="0"/>
            <wp:wrapTight wrapText="bothSides">
              <wp:wrapPolygon edited="0">
                <wp:start x="10895" y="327"/>
                <wp:lineTo x="8172" y="1470"/>
                <wp:lineTo x="8172" y="3103"/>
                <wp:lineTo x="9533" y="3266"/>
                <wp:lineTo x="4631" y="4736"/>
                <wp:lineTo x="3269" y="5389"/>
                <wp:lineTo x="3541" y="6206"/>
                <wp:lineTo x="5448" y="8492"/>
                <wp:lineTo x="272" y="11105"/>
                <wp:lineTo x="272" y="11758"/>
                <wp:lineTo x="8172" y="13718"/>
                <wp:lineTo x="2451" y="14208"/>
                <wp:lineTo x="2451" y="16004"/>
                <wp:lineTo x="2996" y="16657"/>
                <wp:lineTo x="1907" y="16984"/>
                <wp:lineTo x="2179" y="19107"/>
                <wp:lineTo x="10623" y="20903"/>
                <wp:lineTo x="11440" y="21230"/>
                <wp:lineTo x="12530" y="21230"/>
                <wp:lineTo x="13074" y="20903"/>
                <wp:lineTo x="19339" y="19107"/>
                <wp:lineTo x="19339" y="16984"/>
                <wp:lineTo x="18794" y="15514"/>
                <wp:lineTo x="14164" y="13881"/>
                <wp:lineTo x="10623" y="13718"/>
                <wp:lineTo x="21246" y="11921"/>
                <wp:lineTo x="21246" y="11431"/>
                <wp:lineTo x="19884" y="11105"/>
                <wp:lineTo x="20156" y="10288"/>
                <wp:lineTo x="19067" y="9472"/>
                <wp:lineTo x="15798" y="8329"/>
                <wp:lineTo x="14164" y="6696"/>
                <wp:lineTo x="12802" y="5879"/>
                <wp:lineTo x="12802" y="327"/>
                <wp:lineTo x="10895" y="327"/>
              </wp:wrapPolygon>
            </wp:wrapTight>
            <wp:docPr id="453933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33090" name=""/>
                    <pic:cNvPicPr/>
                  </pic:nvPicPr>
                  <pic:blipFill>
                    <a:blip r:embed="rId11">
                      <a:extLst>
                        <a:ext uri="{28A0092B-C50C-407E-A947-70E740481C1C}">
                          <a14:useLocalDpi xmlns:a14="http://schemas.microsoft.com/office/drawing/2010/main"/>
                        </a:ext>
                      </a:extLst>
                    </a:blip>
                    <a:stretch>
                      <a:fillRect/>
                    </a:stretch>
                  </pic:blipFill>
                  <pic:spPr>
                    <a:xfrm>
                      <a:off x="0" y="0"/>
                      <a:ext cx="1511054" cy="2520000"/>
                    </a:xfrm>
                    <a:prstGeom prst="rect">
                      <a:avLst/>
                    </a:prstGeom>
                  </pic:spPr>
                </pic:pic>
              </a:graphicData>
            </a:graphic>
            <wp14:sizeRelH relativeFrom="page">
              <wp14:pctWidth>0</wp14:pctWidth>
            </wp14:sizeRelH>
            <wp14:sizeRelV relativeFrom="page">
              <wp14:pctHeight>0</wp14:pctHeight>
            </wp14:sizeRelV>
          </wp:anchor>
        </w:drawing>
      </w:r>
      <w:r w:rsidR="26F55D7E" w:rsidRPr="00A62B79">
        <w:rPr>
          <w:rFonts w:ascii="Raleway" w:eastAsia="Raleway" w:hAnsi="Raleway" w:cs="Raleway"/>
          <w:sz w:val="22"/>
          <w:szCs w:val="22"/>
          <w:lang w:val="es-ES"/>
        </w:rPr>
        <w:t>Dentro de este marco, resulta fundamental introducir el concepto de valor eficaz o RMS (Root Mean Square), ya que describe la capacidad real de transferencia de potencia de una señal alterna, estableciendo una equivalencia directa con la potencia que generaría una señal de corriente continua. De ahí que magnitudes como los 120 V o 220 V de la red eléctrica se expresen en términos eficaces y no en valores máximos.</w:t>
      </w:r>
    </w:p>
    <w:p w14:paraId="0C2AA5D3" w14:textId="40D1118D" w:rsidR="4A20CCE1" w:rsidRPr="00A62B79" w:rsidRDefault="26F55D7E" w:rsidP="00A62B79">
      <w:pPr>
        <w:spacing w:before="240" w:after="240" w:line="360" w:lineRule="auto"/>
        <w:rPr>
          <w:rFonts w:ascii="Raleway" w:eastAsia="Raleway" w:hAnsi="Raleway" w:cs="Raleway"/>
          <w:sz w:val="22"/>
          <w:szCs w:val="22"/>
          <w:lang w:val="es-MX"/>
        </w:rPr>
      </w:pPr>
      <w:r w:rsidRPr="00A62B79">
        <w:rPr>
          <w:rFonts w:ascii="Raleway" w:eastAsia="Raleway" w:hAnsi="Raleway" w:cs="Raleway"/>
          <w:sz w:val="22"/>
          <w:szCs w:val="22"/>
          <w:lang w:val="es-MX"/>
        </w:rPr>
        <w:t>Un aspecto igualmente relevante es el desfase entre tensiones y corrientes. La presencia de elementos inductivos y capacitivos en un circuito provoca que la corriente se adelante o se atrase respecto al voltaje aplicado, generando lo que se conoce como reactancia. Esta característica afecta directamente la potencia entregada, así como el comportamiento global del circuito, el cual puede clasificarse como resistivo, inductivo o capacitivo en función de la relación de fase entre las magnitudes.</w:t>
      </w:r>
    </w:p>
    <w:p w14:paraId="579D211A" w14:textId="584678B4" w:rsidR="79422756" w:rsidRPr="00A62B79" w:rsidRDefault="1EA33978" w:rsidP="00A62B79">
      <w:pPr>
        <w:spacing w:before="240" w:after="240" w:line="360" w:lineRule="auto"/>
        <w:rPr>
          <w:rFonts w:ascii="Raleway" w:eastAsia="Raleway" w:hAnsi="Raleway" w:cs="Raleway"/>
          <w:sz w:val="22"/>
          <w:szCs w:val="22"/>
          <w:lang w:val="es-MX"/>
        </w:rPr>
      </w:pPr>
      <w:r w:rsidRPr="00A62B79">
        <w:rPr>
          <w:rFonts w:ascii="Raleway" w:eastAsia="Raleway" w:hAnsi="Raleway" w:cs="Raleway"/>
          <w:sz w:val="22"/>
          <w:szCs w:val="22"/>
          <w:lang w:val="es-MX"/>
        </w:rPr>
        <w:t>Para poder simplificar el análisis de este tipo de circuitos, se emplea la representación mediante fasores y números complejos. Un fasor es una representación matemática que transforma una señal senoidal en un número complejo de magnitud y fase, lo que permite convertir ecuaciones diferenciales del dominio del tiempo en expresiones algebraicas sencillas en el dominio fasorial. Gracias a este método, es posible aplicar de manera directa las leyes de Kirchhoff, el teorema de superposición y otros métodos clásicos de análisis de circuitos, tal como se hace en corriente continua, pero con la incorporación de la noción de impedancia.</w:t>
      </w:r>
    </w:p>
    <w:p w14:paraId="5565BE2F" w14:textId="1190FF16" w:rsidR="6FD87D67" w:rsidRPr="00A62B79" w:rsidRDefault="00AC58CA" w:rsidP="00A62B79">
      <w:pPr>
        <w:spacing w:before="240" w:after="240" w:line="360" w:lineRule="auto"/>
        <w:rPr>
          <w:rFonts w:ascii="Raleway" w:eastAsia="Raleway" w:hAnsi="Raleway" w:cs="Raleway"/>
          <w:sz w:val="22"/>
          <w:szCs w:val="22"/>
          <w:lang w:val="es-ES"/>
        </w:rPr>
      </w:pPr>
      <w:r w:rsidRPr="00A62B79">
        <w:rPr>
          <w:rFonts w:ascii="Raleway" w:hAnsi="Raleway"/>
          <w:noProof/>
          <w:sz w:val="22"/>
          <w:szCs w:val="22"/>
        </w:rPr>
        <w:lastRenderedPageBreak/>
        <w:drawing>
          <wp:anchor distT="0" distB="0" distL="114300" distR="114300" simplePos="0" relativeHeight="251658243" behindDoc="0" locked="0" layoutInCell="1" allowOverlap="1" wp14:anchorId="730153CB" wp14:editId="2BABFEF5">
            <wp:simplePos x="0" y="0"/>
            <wp:positionH relativeFrom="column">
              <wp:posOffset>-497378</wp:posOffset>
            </wp:positionH>
            <wp:positionV relativeFrom="paragraph">
              <wp:posOffset>147955</wp:posOffset>
            </wp:positionV>
            <wp:extent cx="2258553" cy="1763304"/>
            <wp:effectExtent l="0" t="0" r="0" b="0"/>
            <wp:wrapSquare wrapText="bothSides"/>
            <wp:docPr id="16002071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7132" name=""/>
                    <pic:cNvPicPr/>
                  </pic:nvPicPr>
                  <pic:blipFill>
                    <a:blip r:embed="rId12">
                      <a:extLst>
                        <a:ext uri="{28A0092B-C50C-407E-A947-70E740481C1C}">
                          <a14:useLocalDpi xmlns:a14="http://schemas.microsoft.com/office/drawing/2010/main"/>
                        </a:ext>
                      </a:extLst>
                    </a:blip>
                    <a:stretch>
                      <a:fillRect/>
                    </a:stretch>
                  </pic:blipFill>
                  <pic:spPr>
                    <a:xfrm>
                      <a:off x="0" y="0"/>
                      <a:ext cx="2258553" cy="1763304"/>
                    </a:xfrm>
                    <a:prstGeom prst="rect">
                      <a:avLst/>
                    </a:prstGeom>
                  </pic:spPr>
                </pic:pic>
              </a:graphicData>
            </a:graphic>
            <wp14:sizeRelH relativeFrom="page">
              <wp14:pctWidth>0</wp14:pctWidth>
            </wp14:sizeRelH>
            <wp14:sizeRelV relativeFrom="page">
              <wp14:pctHeight>0</wp14:pctHeight>
            </wp14:sizeRelV>
          </wp:anchor>
        </w:drawing>
      </w:r>
      <w:r w:rsidR="6A78B961" w:rsidRPr="00A62B79">
        <w:rPr>
          <w:rFonts w:ascii="Raleway" w:eastAsia="Raleway" w:hAnsi="Raleway" w:cs="Raleway"/>
          <w:sz w:val="22"/>
          <w:szCs w:val="22"/>
          <w:lang w:val="es-ES"/>
        </w:rPr>
        <w:t xml:space="preserve">La </w:t>
      </w:r>
      <w:r w:rsidR="060F40F5" w:rsidRPr="00A62B79">
        <w:rPr>
          <w:rFonts w:ascii="Raleway" w:eastAsia="Raleway" w:hAnsi="Raleway" w:cs="Raleway"/>
          <w:sz w:val="22"/>
          <w:szCs w:val="22"/>
          <w:lang w:val="es-ES"/>
        </w:rPr>
        <w:t>impedancia</w:t>
      </w:r>
      <w:r w:rsidR="6A78B961" w:rsidRPr="00A62B79">
        <w:rPr>
          <w:rFonts w:ascii="Raleway" w:eastAsia="Raleway" w:hAnsi="Raleway" w:cs="Raleway"/>
          <w:sz w:val="22"/>
          <w:szCs w:val="22"/>
          <w:lang w:val="es-ES"/>
        </w:rPr>
        <w:t xml:space="preserve"> generaliza el concepto de resistencia, integrando en un mismo número complejo tanto la parte resistiva como </w:t>
      </w:r>
      <w:r w:rsidR="6FFB80F4" w:rsidRPr="00A62B79">
        <w:rPr>
          <w:rFonts w:ascii="Raleway" w:eastAsia="Raleway" w:hAnsi="Raleway" w:cs="Raleway"/>
          <w:sz w:val="22"/>
          <w:szCs w:val="22"/>
          <w:lang w:val="es-ES"/>
        </w:rPr>
        <w:t>la reactiva</w:t>
      </w:r>
      <w:r w:rsidR="6A78B961" w:rsidRPr="00A62B79">
        <w:rPr>
          <w:rFonts w:ascii="Raleway" w:eastAsia="Raleway" w:hAnsi="Raleway" w:cs="Raleway"/>
          <w:sz w:val="22"/>
          <w:szCs w:val="22"/>
          <w:lang w:val="es-ES"/>
        </w:rPr>
        <w:t xml:space="preserve"> (inductiva o capacitiva). De esta forma, un circuito puede representarse algebraicamente, y su comportamiento puede visualizarse mediante diagramas fasoriales y triángulos de impedancia que muestran las relaciones entre tensión, corriente, resistencia y reactancia.</w:t>
      </w:r>
    </w:p>
    <w:p w14:paraId="314A25B1" w14:textId="21258BE7" w:rsidR="54E0A27F" w:rsidRPr="00A62B79" w:rsidRDefault="00A62B79" w:rsidP="00A62B79">
      <w:pPr>
        <w:spacing w:before="240" w:after="240" w:line="360" w:lineRule="auto"/>
        <w:rPr>
          <w:rFonts w:ascii="Raleway" w:eastAsia="Raleway" w:hAnsi="Raleway" w:cs="Raleway"/>
          <w:sz w:val="22"/>
          <w:szCs w:val="22"/>
          <w:lang w:val="es-ES"/>
        </w:rPr>
      </w:pPr>
      <w:r w:rsidRPr="00A62B79">
        <w:rPr>
          <w:rFonts w:ascii="Raleway" w:hAnsi="Raleway"/>
          <w:noProof/>
          <w:sz w:val="22"/>
          <w:szCs w:val="22"/>
        </w:rPr>
        <w:drawing>
          <wp:anchor distT="0" distB="0" distL="114300" distR="114300" simplePos="0" relativeHeight="251658241" behindDoc="1" locked="0" layoutInCell="1" allowOverlap="1" wp14:anchorId="61675576" wp14:editId="3E8EE34C">
            <wp:simplePos x="0" y="0"/>
            <wp:positionH relativeFrom="column">
              <wp:posOffset>4529397</wp:posOffset>
            </wp:positionH>
            <wp:positionV relativeFrom="paragraph">
              <wp:posOffset>1519959</wp:posOffset>
            </wp:positionV>
            <wp:extent cx="1757143" cy="1800000"/>
            <wp:effectExtent l="0" t="0" r="0" b="0"/>
            <wp:wrapTight wrapText="bothSides">
              <wp:wrapPolygon edited="0">
                <wp:start x="0" y="0"/>
                <wp:lineTo x="0" y="21265"/>
                <wp:lineTo x="21311" y="21265"/>
                <wp:lineTo x="21311" y="0"/>
                <wp:lineTo x="0" y="0"/>
              </wp:wrapPolygon>
            </wp:wrapTight>
            <wp:docPr id="9993421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42142" name=""/>
                    <pic:cNvPicPr/>
                  </pic:nvPicPr>
                  <pic:blipFill>
                    <a:blip r:embed="rId13">
                      <a:extLst>
                        <a:ext uri="{28A0092B-C50C-407E-A947-70E740481C1C}">
                          <a14:useLocalDpi xmlns:a14="http://schemas.microsoft.com/office/drawing/2010/main"/>
                        </a:ext>
                      </a:extLst>
                    </a:blip>
                    <a:stretch>
                      <a:fillRect/>
                    </a:stretch>
                  </pic:blipFill>
                  <pic:spPr>
                    <a:xfrm>
                      <a:off x="0" y="0"/>
                      <a:ext cx="1757143" cy="1800000"/>
                    </a:xfrm>
                    <a:prstGeom prst="rect">
                      <a:avLst/>
                    </a:prstGeom>
                  </pic:spPr>
                </pic:pic>
              </a:graphicData>
            </a:graphic>
            <wp14:sizeRelH relativeFrom="page">
              <wp14:pctWidth>0</wp14:pctWidth>
            </wp14:sizeRelH>
            <wp14:sizeRelV relativeFrom="page">
              <wp14:pctHeight>0</wp14:pctHeight>
            </wp14:sizeRelV>
          </wp:anchor>
        </w:drawing>
      </w:r>
      <w:r w:rsidR="54E0A27F" w:rsidRPr="00A62B79">
        <w:rPr>
          <w:rFonts w:ascii="Raleway" w:eastAsia="Raleway" w:hAnsi="Raleway" w:cs="Raleway"/>
          <w:sz w:val="22"/>
          <w:szCs w:val="22"/>
          <w:lang w:val="es-ES"/>
        </w:rPr>
        <w:t xml:space="preserve">Finalmente, </w:t>
      </w:r>
      <w:r w:rsidR="0842583D" w:rsidRPr="00A62B79">
        <w:rPr>
          <w:rFonts w:ascii="Raleway" w:eastAsia="Raleway" w:hAnsi="Raleway" w:cs="Raleway"/>
          <w:sz w:val="22"/>
          <w:szCs w:val="22"/>
          <w:lang w:val="es-ES"/>
        </w:rPr>
        <w:t>u</w:t>
      </w:r>
      <w:r w:rsidR="0842583D" w:rsidRPr="00A62B79">
        <w:rPr>
          <w:rFonts w:ascii="Raleway" w:eastAsia="Raleway" w:hAnsi="Raleway" w:cs="Raleway"/>
          <w:color w:val="000000" w:themeColor="text1"/>
          <w:sz w:val="22"/>
          <w:szCs w:val="22"/>
          <w:lang w:val="es-ES"/>
        </w:rPr>
        <w:t>n circuito RC está compuesto por una resistencia y un capacitor conectados en serie o en paralelo. Su comportamiento se caracteriza por la capacidad del capacitor de almacenar energía en forma de carga eléctrica, mientras la resistencia regula el paso de corriente en el R</w:t>
      </w:r>
      <w:r w:rsidR="1D63D4AB" w:rsidRPr="00A62B79">
        <w:rPr>
          <w:rFonts w:ascii="Raleway" w:eastAsia="Raleway" w:hAnsi="Raleway" w:cs="Raleway"/>
          <w:color w:val="000000" w:themeColor="text1"/>
          <w:sz w:val="22"/>
          <w:szCs w:val="22"/>
          <w:lang w:val="es-ES"/>
        </w:rPr>
        <w:t>C</w:t>
      </w:r>
      <w:r w:rsidR="0842583D" w:rsidRPr="00A62B79">
        <w:rPr>
          <w:rFonts w:ascii="Raleway" w:eastAsia="Raleway" w:hAnsi="Raleway" w:cs="Raleway"/>
          <w:color w:val="000000" w:themeColor="text1"/>
          <w:sz w:val="22"/>
          <w:szCs w:val="22"/>
          <w:lang w:val="es-ES"/>
        </w:rPr>
        <w:t>, que determina la rapidez con la que el capacitor se carga o descarga. Este tipo de circuitos se utilizan en aplicaciones como filtros de señales, temporizadores y sistemas de suavizado en fuentes de alimentación.</w:t>
      </w:r>
    </w:p>
    <w:p w14:paraId="3155F0F7" w14:textId="62E0D900" w:rsidR="0C7AB393" w:rsidRDefault="4EAE6EEC" w:rsidP="00A62B79">
      <w:pPr>
        <w:spacing w:before="240" w:after="240" w:line="360" w:lineRule="auto"/>
        <w:rPr>
          <w:rFonts w:ascii="Raleway" w:eastAsia="Raleway" w:hAnsi="Raleway" w:cs="Raleway"/>
          <w:color w:val="000000" w:themeColor="text1"/>
          <w:sz w:val="22"/>
          <w:szCs w:val="22"/>
          <w:lang w:val="es-ES"/>
        </w:rPr>
      </w:pPr>
      <w:r w:rsidRPr="00A62B79">
        <w:rPr>
          <w:rFonts w:ascii="Raleway" w:eastAsia="Raleway" w:hAnsi="Raleway" w:cs="Raleway"/>
          <w:color w:val="000000" w:themeColor="text1"/>
          <w:sz w:val="22"/>
          <w:szCs w:val="22"/>
          <w:lang w:val="es-ES"/>
        </w:rPr>
        <w:t xml:space="preserve">Por otra parte, un circuito RL está formado por una resistencia y un inductor. El inductor, a diferencia del capacitor, almacena energía en forma de campo magnético cuando circula corriente a través de él. El comportamiento transitorio de este circuito está gobernado por la constante de tiempo </w:t>
      </w:r>
      <w:r w:rsidRPr="00A62B79">
        <w:rPr>
          <w:rFonts w:ascii="Cambria" w:eastAsia="Cambria Math" w:hAnsi="Cambria" w:cs="Cambria"/>
          <w:i/>
          <w:iCs/>
          <w:color w:val="000000" w:themeColor="text1"/>
          <w:sz w:val="22"/>
          <w:szCs w:val="22"/>
          <w:lang w:val=""/>
        </w:rPr>
        <w:t>τ</w:t>
      </w:r>
      <w:r w:rsidRPr="00A62B79">
        <w:rPr>
          <w:rFonts w:ascii="Raleway" w:eastAsia="Cambria Math" w:hAnsi="Raleway" w:cs="Cambria Math"/>
          <w:i/>
          <w:iCs/>
          <w:color w:val="000000" w:themeColor="text1"/>
          <w:sz w:val="22"/>
          <w:szCs w:val="22"/>
          <w:lang w:val=""/>
        </w:rPr>
        <w:t>=</w:t>
      </w:r>
      <w:proofErr w:type="gramStart"/>
      <w:r w:rsidRPr="00A62B79">
        <w:rPr>
          <w:rFonts w:ascii="Raleway" w:eastAsia="Cambria Math" w:hAnsi="Raleway" w:cs="Cambria Math"/>
          <w:i/>
          <w:iCs/>
          <w:color w:val="000000" w:themeColor="text1"/>
          <w:sz w:val="22"/>
          <w:szCs w:val="22"/>
          <w:lang w:val=""/>
        </w:rPr>
        <w:t>LR</w:t>
      </w:r>
      <w:r w:rsidRPr="00A62B79">
        <w:rPr>
          <w:rFonts w:ascii="Raleway" w:eastAsia="Raleway" w:hAnsi="Raleway" w:cs="Raleway"/>
          <w:color w:val="000000" w:themeColor="text1"/>
          <w:sz w:val="22"/>
          <w:szCs w:val="22"/>
          <w:lang w:val="es-ES"/>
        </w:rPr>
        <w:t xml:space="preserve"> ,</w:t>
      </w:r>
      <w:proofErr w:type="gramEnd"/>
      <w:r w:rsidRPr="00A62B79">
        <w:rPr>
          <w:rFonts w:ascii="Raleway" w:eastAsia="Raleway" w:hAnsi="Raleway" w:cs="Raleway"/>
          <w:color w:val="000000" w:themeColor="text1"/>
          <w:sz w:val="22"/>
          <w:szCs w:val="22"/>
          <w:lang w:val="es-ES"/>
        </w:rPr>
        <w:t xml:space="preserve"> que determina la velocidad con la cual la corriente crece o decrece al aplicar o retirar una fuente. Los circuitos RL tienen aplicaciones en filtros de señales, sistemas de conmutación, control de motores eléctricos y en el modelado de fenómenos electromagnéticos</w:t>
      </w:r>
    </w:p>
    <w:p w14:paraId="5BFA437D" w14:textId="77777777" w:rsidR="004D6EC8" w:rsidRPr="00A62B79" w:rsidRDefault="004D6EC8" w:rsidP="00A62B79">
      <w:pPr>
        <w:spacing w:before="240" w:after="240" w:line="360" w:lineRule="auto"/>
        <w:rPr>
          <w:rFonts w:ascii="Raleway" w:eastAsia="Raleway" w:hAnsi="Raleway" w:cs="Raleway"/>
          <w:color w:val="000000" w:themeColor="text1"/>
          <w:sz w:val="22"/>
          <w:szCs w:val="22"/>
          <w:lang w:val="es-ES"/>
        </w:rPr>
      </w:pPr>
    </w:p>
    <w:p w14:paraId="663C161A" w14:textId="0241452E" w:rsidR="00F61943" w:rsidRPr="00A62B79" w:rsidRDefault="54C19FD7" w:rsidP="00A62B79">
      <w:pPr>
        <w:pStyle w:val="Ttulo1"/>
        <w:numPr>
          <w:ilvl w:val="0"/>
          <w:numId w:val="26"/>
        </w:numPr>
        <w:spacing w:line="360" w:lineRule="auto"/>
        <w:rPr>
          <w:rFonts w:ascii="Raleway" w:hAnsi="Raleway"/>
          <w:b/>
          <w:bCs/>
          <w:color w:val="7030A0"/>
          <w:sz w:val="36"/>
          <w:szCs w:val="36"/>
          <w:lang w:val="es-MX"/>
        </w:rPr>
      </w:pPr>
      <w:bookmarkStart w:id="2" w:name="_Toc208095043"/>
      <w:r w:rsidRPr="00A62B79">
        <w:rPr>
          <w:rFonts w:ascii="Raleway" w:hAnsi="Raleway"/>
          <w:b/>
          <w:bCs/>
          <w:color w:val="7030A0"/>
          <w:sz w:val="36"/>
          <w:szCs w:val="36"/>
          <w:lang w:val="es-MX"/>
        </w:rPr>
        <w:t>Objetivo(s)</w:t>
      </w:r>
      <w:bookmarkEnd w:id="2"/>
    </w:p>
    <w:p w14:paraId="33108030" w14:textId="67BB1DAC" w:rsidR="00F47433" w:rsidRPr="00A62B79" w:rsidRDefault="54C19FD7" w:rsidP="00A62B79">
      <w:pPr>
        <w:pStyle w:val="Prrafodelista"/>
        <w:numPr>
          <w:ilvl w:val="0"/>
          <w:numId w:val="25"/>
        </w:numPr>
        <w:spacing w:line="360" w:lineRule="auto"/>
        <w:rPr>
          <w:rFonts w:ascii="Raleway" w:hAnsi="Raleway"/>
          <w:sz w:val="22"/>
          <w:szCs w:val="22"/>
          <w:lang w:val="es-MX"/>
        </w:rPr>
      </w:pPr>
      <w:r w:rsidRPr="00A62B79">
        <w:rPr>
          <w:rFonts w:ascii="Raleway" w:hAnsi="Raleway"/>
          <w:sz w:val="22"/>
          <w:szCs w:val="22"/>
          <w:lang w:val="es-MX"/>
        </w:rPr>
        <w:t>Realizar una introducción en el estudio de la respuesta en frecuencia de un sistema lineal e invariante en el tiempo.</w:t>
      </w:r>
    </w:p>
    <w:p w14:paraId="549A37E8" w14:textId="514DE681" w:rsidR="00F47433" w:rsidRPr="00A62B79" w:rsidRDefault="54C19FD7" w:rsidP="00A62B79">
      <w:pPr>
        <w:pStyle w:val="Prrafodelista"/>
        <w:numPr>
          <w:ilvl w:val="0"/>
          <w:numId w:val="25"/>
        </w:numPr>
        <w:spacing w:line="360" w:lineRule="auto"/>
        <w:rPr>
          <w:rFonts w:ascii="Raleway" w:hAnsi="Raleway"/>
          <w:sz w:val="22"/>
          <w:szCs w:val="22"/>
          <w:lang w:val="es-MX"/>
        </w:rPr>
      </w:pPr>
      <w:r w:rsidRPr="00A62B79">
        <w:rPr>
          <w:rFonts w:ascii="Raleway" w:hAnsi="Raleway"/>
          <w:sz w:val="22"/>
          <w:szCs w:val="22"/>
          <w:lang w:val="es-MX"/>
        </w:rPr>
        <w:t xml:space="preserve">Verificar la forma de la respuesta permanente de una red eléctrica lineal e invariante en el tiempo, cuando la forma de la onda de la señal de entrada es sinusoidal de frecuencia angular </w:t>
      </w:r>
      <w:r w:rsidRPr="00A62B79">
        <w:rPr>
          <w:rFonts w:ascii="Cambria" w:hAnsi="Cambria" w:cs="Cambria"/>
          <w:sz w:val="22"/>
          <w:szCs w:val="22"/>
          <w:lang w:val="es-MX"/>
        </w:rPr>
        <w:t>ω</w:t>
      </w:r>
      <w:r w:rsidRPr="00A62B79">
        <w:rPr>
          <w:rFonts w:ascii="Raleway" w:hAnsi="Raleway"/>
          <w:sz w:val="22"/>
          <w:szCs w:val="22"/>
          <w:lang w:val="es-MX"/>
        </w:rPr>
        <w:t>.</w:t>
      </w:r>
    </w:p>
    <w:p w14:paraId="610E6311" w14:textId="0C87B1EF" w:rsidR="00F47433" w:rsidRPr="00A62B79" w:rsidRDefault="54C19FD7" w:rsidP="00A62B79">
      <w:pPr>
        <w:pStyle w:val="Prrafodelista"/>
        <w:numPr>
          <w:ilvl w:val="0"/>
          <w:numId w:val="25"/>
        </w:numPr>
        <w:spacing w:line="360" w:lineRule="auto"/>
        <w:rPr>
          <w:rFonts w:ascii="Raleway" w:hAnsi="Raleway"/>
          <w:sz w:val="22"/>
          <w:szCs w:val="22"/>
          <w:lang w:val="es-MX"/>
        </w:rPr>
      </w:pPr>
      <w:r w:rsidRPr="00A62B79">
        <w:rPr>
          <w:rFonts w:ascii="Raleway" w:hAnsi="Raleway"/>
          <w:sz w:val="22"/>
          <w:szCs w:val="22"/>
          <w:lang w:val="es-MX"/>
        </w:rPr>
        <w:t>Determinar el valor de variables eléctricas que constituyen una red eléctrica, a partir de la respuesta sinusoidal permanente.</w:t>
      </w:r>
    </w:p>
    <w:p w14:paraId="552FDBE4" w14:textId="0EA15767" w:rsidR="00F61943" w:rsidRPr="00A62B79" w:rsidRDefault="6A78B961" w:rsidP="00A62B79">
      <w:pPr>
        <w:pStyle w:val="Prrafodelista"/>
        <w:numPr>
          <w:ilvl w:val="0"/>
          <w:numId w:val="25"/>
        </w:numPr>
        <w:spacing w:line="360" w:lineRule="auto"/>
        <w:rPr>
          <w:rFonts w:ascii="Raleway" w:hAnsi="Raleway"/>
          <w:sz w:val="22"/>
          <w:szCs w:val="22"/>
          <w:lang w:val="es-MX"/>
        </w:rPr>
      </w:pPr>
      <w:r w:rsidRPr="00A62B79">
        <w:rPr>
          <w:rFonts w:ascii="Raleway" w:hAnsi="Raleway"/>
          <w:sz w:val="22"/>
          <w:szCs w:val="22"/>
          <w:lang w:val="es-MX"/>
        </w:rPr>
        <w:lastRenderedPageBreak/>
        <w:t>Inferir el desfase entre el voltaje y la corriente eléctrica en un resistor, en un inductor y en un capacitor.</w:t>
      </w:r>
    </w:p>
    <w:p w14:paraId="2CA41BF0" w14:textId="77777777" w:rsidR="003266E9" w:rsidRPr="00A62B79" w:rsidRDefault="003266E9" w:rsidP="00A62B79">
      <w:pPr>
        <w:spacing w:line="360" w:lineRule="auto"/>
        <w:rPr>
          <w:rFonts w:ascii="Raleway" w:hAnsi="Raleway"/>
          <w:sz w:val="22"/>
          <w:szCs w:val="22"/>
          <w:lang w:val="es-MX"/>
        </w:rPr>
      </w:pPr>
    </w:p>
    <w:p w14:paraId="1561588A" w14:textId="13A79D2C" w:rsidR="00904A13" w:rsidRPr="00DB3B7C" w:rsidRDefault="7069D70D" w:rsidP="00A62B79">
      <w:pPr>
        <w:pStyle w:val="Ttulo1"/>
        <w:numPr>
          <w:ilvl w:val="0"/>
          <w:numId w:val="26"/>
        </w:numPr>
        <w:spacing w:line="360" w:lineRule="auto"/>
        <w:rPr>
          <w:rFonts w:ascii="Raleway" w:hAnsi="Raleway"/>
          <w:b/>
          <w:bCs/>
          <w:color w:val="7030A0"/>
          <w:sz w:val="36"/>
          <w:szCs w:val="36"/>
          <w:lang w:val="es-MX"/>
        </w:rPr>
      </w:pPr>
      <w:bookmarkStart w:id="3" w:name="_Toc208095044"/>
      <w:r w:rsidRPr="00DB3B7C">
        <w:rPr>
          <w:rFonts w:ascii="Raleway" w:hAnsi="Raleway"/>
          <w:b/>
          <w:bCs/>
          <w:color w:val="7030A0"/>
          <w:sz w:val="36"/>
          <w:szCs w:val="36"/>
          <w:lang w:val="es-MX"/>
        </w:rPr>
        <w:t>Material</w:t>
      </w:r>
      <w:bookmarkEnd w:id="3"/>
    </w:p>
    <w:p w14:paraId="3CF463D1" w14:textId="55E2A898" w:rsidR="00904A13" w:rsidRPr="00DB3B7C" w:rsidRDefault="7069D70D" w:rsidP="00A62B79">
      <w:pPr>
        <w:pStyle w:val="Prrafodelista"/>
        <w:numPr>
          <w:ilvl w:val="0"/>
          <w:numId w:val="11"/>
        </w:numPr>
        <w:spacing w:line="360" w:lineRule="auto"/>
        <w:rPr>
          <w:rFonts w:ascii="Raleway" w:hAnsi="Raleway"/>
          <w:sz w:val="22"/>
          <w:szCs w:val="22"/>
          <w:lang w:val="es-MX"/>
        </w:rPr>
      </w:pPr>
      <w:r w:rsidRPr="00DB3B7C">
        <w:rPr>
          <w:rFonts w:ascii="Raleway" w:hAnsi="Raleway"/>
          <w:sz w:val="22"/>
          <w:szCs w:val="22"/>
          <w:lang w:val="es-MX"/>
        </w:rPr>
        <w:t>Generador de funciones</w:t>
      </w:r>
      <w:r w:rsidR="00C94D93" w:rsidRPr="00DB3B7C">
        <w:rPr>
          <w:rFonts w:ascii="Raleway" w:hAnsi="Raleway"/>
          <w:sz w:val="22"/>
          <w:szCs w:val="22"/>
          <w:lang w:val="es-MX"/>
        </w:rPr>
        <w:t>.</w:t>
      </w:r>
    </w:p>
    <w:p w14:paraId="61AC1FE9" w14:textId="736AB1D2" w:rsidR="00904A13" w:rsidRPr="00DB3B7C" w:rsidRDefault="7069D70D" w:rsidP="00A62B79">
      <w:pPr>
        <w:pStyle w:val="Prrafodelista"/>
        <w:numPr>
          <w:ilvl w:val="0"/>
          <w:numId w:val="11"/>
        </w:numPr>
        <w:spacing w:line="360" w:lineRule="auto"/>
        <w:rPr>
          <w:rFonts w:ascii="Raleway" w:hAnsi="Raleway"/>
          <w:sz w:val="22"/>
          <w:szCs w:val="22"/>
          <w:lang w:val="es-MX"/>
        </w:rPr>
      </w:pPr>
      <w:r w:rsidRPr="00DB3B7C">
        <w:rPr>
          <w:rFonts w:ascii="Raleway" w:hAnsi="Raleway"/>
          <w:sz w:val="22"/>
          <w:szCs w:val="22"/>
          <w:lang w:val="es-MX"/>
        </w:rPr>
        <w:t>Osciloscopio</w:t>
      </w:r>
      <w:r w:rsidR="00C94D93" w:rsidRPr="00DB3B7C">
        <w:rPr>
          <w:rFonts w:ascii="Raleway" w:hAnsi="Raleway"/>
          <w:sz w:val="22"/>
          <w:szCs w:val="22"/>
          <w:lang w:val="es-MX"/>
        </w:rPr>
        <w:t>.</w:t>
      </w:r>
    </w:p>
    <w:p w14:paraId="7AD5BFDC" w14:textId="5F34C6FD" w:rsidR="00904A13" w:rsidRPr="00DB3B7C" w:rsidRDefault="00864FA8" w:rsidP="00A62B79">
      <w:pPr>
        <w:pStyle w:val="Prrafodelista"/>
        <w:numPr>
          <w:ilvl w:val="0"/>
          <w:numId w:val="11"/>
        </w:numPr>
        <w:spacing w:line="360" w:lineRule="auto"/>
        <w:rPr>
          <w:rFonts w:ascii="Raleway" w:hAnsi="Raleway"/>
          <w:sz w:val="22"/>
          <w:szCs w:val="22"/>
          <w:lang w:val="es-MX"/>
        </w:rPr>
      </w:pPr>
      <w:r w:rsidRPr="00DB3B7C">
        <w:rPr>
          <w:rFonts w:ascii="Raleway" w:hAnsi="Raleway"/>
          <w:sz w:val="22"/>
          <w:szCs w:val="22"/>
          <w:lang w:val="es-MX"/>
        </w:rPr>
        <w:t>Cables</w:t>
      </w:r>
      <w:r w:rsidR="00C94D93" w:rsidRPr="00DB3B7C">
        <w:rPr>
          <w:rFonts w:ascii="Raleway" w:hAnsi="Raleway"/>
          <w:sz w:val="22"/>
          <w:szCs w:val="22"/>
          <w:lang w:val="es-MX"/>
        </w:rPr>
        <w:t>.</w:t>
      </w:r>
    </w:p>
    <w:p w14:paraId="70822D5A" w14:textId="06C2C1F0" w:rsidR="00B63D4B" w:rsidRPr="00DB3B7C" w:rsidRDefault="00B63D4B" w:rsidP="00A62B79">
      <w:pPr>
        <w:pStyle w:val="Prrafodelista"/>
        <w:numPr>
          <w:ilvl w:val="0"/>
          <w:numId w:val="11"/>
        </w:numPr>
        <w:spacing w:line="360" w:lineRule="auto"/>
        <w:rPr>
          <w:rFonts w:ascii="Raleway" w:hAnsi="Raleway"/>
          <w:sz w:val="22"/>
          <w:szCs w:val="22"/>
          <w:lang w:val="es-MX"/>
        </w:rPr>
      </w:pPr>
      <w:r w:rsidRPr="00DB3B7C">
        <w:rPr>
          <w:rFonts w:ascii="Raleway" w:hAnsi="Raleway"/>
          <w:sz w:val="22"/>
          <w:szCs w:val="22"/>
          <w:lang w:val="es-MX"/>
        </w:rPr>
        <w:t>Inductancia</w:t>
      </w:r>
      <w:r w:rsidR="00C94D93" w:rsidRPr="00DB3B7C">
        <w:rPr>
          <w:rFonts w:ascii="Raleway" w:hAnsi="Raleway"/>
          <w:sz w:val="22"/>
          <w:szCs w:val="22"/>
          <w:lang w:val="es-MX"/>
        </w:rPr>
        <w:t>.</w:t>
      </w:r>
    </w:p>
    <w:p w14:paraId="4F8E441A" w14:textId="1BEFFD78" w:rsidR="00C94D93" w:rsidRPr="00DB3B7C" w:rsidRDefault="54C19FD7" w:rsidP="00A62B79">
      <w:pPr>
        <w:pStyle w:val="Prrafodelista"/>
        <w:numPr>
          <w:ilvl w:val="0"/>
          <w:numId w:val="11"/>
        </w:numPr>
        <w:spacing w:line="360" w:lineRule="auto"/>
        <w:rPr>
          <w:rFonts w:ascii="Raleway" w:hAnsi="Raleway"/>
          <w:sz w:val="22"/>
          <w:szCs w:val="22"/>
          <w:lang w:val="es-MX"/>
        </w:rPr>
      </w:pPr>
      <w:r w:rsidRPr="00DB3B7C">
        <w:rPr>
          <w:rFonts w:ascii="Raleway" w:hAnsi="Raleway"/>
          <w:sz w:val="22"/>
          <w:szCs w:val="22"/>
          <w:lang w:val="es-MX"/>
        </w:rPr>
        <w:t>Resistencias: 100 Ohms y 1 kOhm.</w:t>
      </w:r>
    </w:p>
    <w:p w14:paraId="61BF2BAD" w14:textId="23E72F05" w:rsidR="6A78B961" w:rsidRPr="00DB3B7C" w:rsidRDefault="6A78B961" w:rsidP="00A62B79">
      <w:pPr>
        <w:pStyle w:val="Prrafodelista"/>
        <w:numPr>
          <w:ilvl w:val="0"/>
          <w:numId w:val="11"/>
        </w:numPr>
        <w:spacing w:line="360" w:lineRule="auto"/>
        <w:rPr>
          <w:rFonts w:ascii="Raleway" w:hAnsi="Raleway"/>
          <w:sz w:val="22"/>
          <w:szCs w:val="22"/>
          <w:lang w:val="es-MX"/>
        </w:rPr>
      </w:pPr>
      <w:r w:rsidRPr="00DB3B7C">
        <w:rPr>
          <w:rFonts w:ascii="Raleway" w:hAnsi="Raleway"/>
          <w:sz w:val="22"/>
          <w:szCs w:val="22"/>
          <w:lang w:val="es-MX"/>
        </w:rPr>
        <w:t xml:space="preserve"> Capacitores.  0.22 microfaradios. </w:t>
      </w:r>
    </w:p>
    <w:p w14:paraId="4CB51670" w14:textId="25F54168" w:rsidR="7F88CFCD" w:rsidRPr="00DB3B7C" w:rsidRDefault="7F88CFCD" w:rsidP="00A62B79">
      <w:pPr>
        <w:spacing w:line="360" w:lineRule="auto"/>
        <w:rPr>
          <w:rFonts w:ascii="Raleway" w:hAnsi="Raleway"/>
          <w:lang w:val="es-MX"/>
        </w:rPr>
      </w:pPr>
    </w:p>
    <w:p w14:paraId="475F42F6" w14:textId="2AE88F64" w:rsidR="00904A13" w:rsidRPr="00DB3B7C" w:rsidRDefault="6A78B961" w:rsidP="00A62B79">
      <w:pPr>
        <w:pStyle w:val="Ttulo1"/>
        <w:numPr>
          <w:ilvl w:val="0"/>
          <w:numId w:val="26"/>
        </w:numPr>
        <w:spacing w:line="360" w:lineRule="auto"/>
        <w:rPr>
          <w:rFonts w:ascii="Raleway" w:hAnsi="Raleway"/>
          <w:b/>
          <w:bCs/>
          <w:color w:val="7030A0"/>
          <w:sz w:val="36"/>
          <w:szCs w:val="36"/>
          <w:lang w:val="es-MX"/>
        </w:rPr>
      </w:pPr>
      <w:bookmarkStart w:id="4" w:name="_Toc208095045"/>
      <w:r w:rsidRPr="00DB3B7C">
        <w:rPr>
          <w:rFonts w:ascii="Raleway" w:hAnsi="Raleway"/>
          <w:b/>
          <w:bCs/>
          <w:color w:val="7030A0"/>
          <w:sz w:val="36"/>
          <w:szCs w:val="36"/>
          <w:lang w:val="es-MX"/>
        </w:rPr>
        <w:t>Desarrollo</w:t>
      </w:r>
      <w:bookmarkEnd w:id="4"/>
      <w:r w:rsidRPr="00DB3B7C">
        <w:rPr>
          <w:rFonts w:ascii="Raleway" w:hAnsi="Raleway"/>
          <w:b/>
          <w:bCs/>
          <w:color w:val="7030A0"/>
          <w:sz w:val="36"/>
          <w:szCs w:val="36"/>
          <w:lang w:val="es-MX"/>
        </w:rPr>
        <w:t xml:space="preserve"> </w:t>
      </w:r>
    </w:p>
    <w:p w14:paraId="1606B01C" w14:textId="632AE624" w:rsidR="00904A13" w:rsidRPr="00DB3B7C" w:rsidRDefault="01FAFC5E" w:rsidP="00A62B79">
      <w:pPr>
        <w:pStyle w:val="Ttulo2"/>
        <w:spacing w:line="360" w:lineRule="auto"/>
        <w:rPr>
          <w:rFonts w:ascii="Raleway" w:hAnsi="Raleway"/>
          <w:i/>
          <w:iCs/>
          <w:color w:val="7030A0"/>
          <w:lang w:val="es-MX"/>
        </w:rPr>
      </w:pPr>
      <w:bookmarkStart w:id="5" w:name="_Toc208095046"/>
      <w:r w:rsidRPr="00DB3B7C">
        <w:rPr>
          <w:rFonts w:ascii="Raleway" w:hAnsi="Raleway"/>
          <w:i/>
          <w:iCs/>
          <w:color w:val="7030A0"/>
          <w:lang w:val="es-MX"/>
        </w:rPr>
        <w:t>M</w:t>
      </w:r>
      <w:r w:rsidR="6A78B961" w:rsidRPr="00DB3B7C">
        <w:rPr>
          <w:rFonts w:ascii="Raleway" w:hAnsi="Raleway"/>
          <w:i/>
          <w:iCs/>
          <w:color w:val="7030A0"/>
          <w:lang w:val="es-MX"/>
        </w:rPr>
        <w:t>arco teórico</w:t>
      </w:r>
      <w:bookmarkEnd w:id="5"/>
    </w:p>
    <w:p w14:paraId="51622A60" w14:textId="57B78354" w:rsidR="2AAEE1A3" w:rsidRPr="00DB3B7C" w:rsidRDefault="2AAEE1A3" w:rsidP="00A62B79">
      <w:pPr>
        <w:spacing w:after="0" w:line="360" w:lineRule="auto"/>
        <w:rPr>
          <w:rFonts w:ascii="Raleway" w:hAnsi="Raleway"/>
          <w:sz w:val="22"/>
          <w:szCs w:val="22"/>
          <w:lang w:val="es-MX"/>
        </w:rPr>
      </w:pPr>
      <w:r w:rsidRPr="00DB3B7C">
        <w:rPr>
          <w:rFonts w:ascii="Raleway" w:hAnsi="Raleway"/>
          <w:sz w:val="22"/>
          <w:szCs w:val="22"/>
          <w:lang w:val="es-MX"/>
        </w:rPr>
        <w:t xml:space="preserve">El estudio de los circuitos lo haremos de dos formas diferentes, en dos escenarios de excitación: </w:t>
      </w:r>
    </w:p>
    <w:p w14:paraId="47281249" w14:textId="436BAE53" w:rsidR="2AAEE1A3" w:rsidRPr="00DB3B7C" w:rsidRDefault="2AAEE1A3" w:rsidP="00A62B79">
      <w:pPr>
        <w:pStyle w:val="Ttulo3"/>
        <w:spacing w:line="360" w:lineRule="auto"/>
        <w:rPr>
          <w:rFonts w:ascii="Raleway" w:hAnsi="Raleway"/>
          <w:color w:val="7030A0"/>
          <w:u w:val="single"/>
          <w:lang w:val="es-MX"/>
        </w:rPr>
      </w:pPr>
      <w:bookmarkStart w:id="6" w:name="_Toc208095047"/>
      <w:r w:rsidRPr="00DB3B7C">
        <w:rPr>
          <w:rFonts w:ascii="Raleway" w:hAnsi="Raleway"/>
          <w:color w:val="7030A0"/>
          <w:u w:val="single"/>
          <w:lang w:val="es-MX"/>
        </w:rPr>
        <w:t>Excitación senoidal</w:t>
      </w:r>
      <w:bookmarkEnd w:id="6"/>
      <w:r w:rsidRPr="00DB3B7C">
        <w:rPr>
          <w:rFonts w:ascii="Raleway" w:hAnsi="Raleway"/>
          <w:color w:val="7030A0"/>
          <w:u w:val="single"/>
          <w:lang w:val="es-MX"/>
        </w:rPr>
        <w:t xml:space="preserve">  </w:t>
      </w:r>
    </w:p>
    <w:p w14:paraId="0E62D5F9" w14:textId="2F988692" w:rsidR="49011F11" w:rsidRPr="00DB3B7C" w:rsidRDefault="49011F11" w:rsidP="00A62B79">
      <w:pPr>
        <w:spacing w:after="0" w:line="360" w:lineRule="auto"/>
        <w:rPr>
          <w:rFonts w:ascii="Raleway" w:hAnsi="Raleway"/>
          <w:sz w:val="22"/>
          <w:szCs w:val="22"/>
          <w:lang w:val="es-MX"/>
        </w:rPr>
      </w:pPr>
      <w:r w:rsidRPr="00DB3B7C">
        <w:rPr>
          <w:rFonts w:ascii="Raleway" w:eastAsia="Raleway" w:hAnsi="Raleway" w:cs="Raleway"/>
          <w:color w:val="000000" w:themeColor="text1"/>
          <w:sz w:val="22"/>
          <w:szCs w:val="22"/>
          <w:lang w:val="es-MX"/>
        </w:rPr>
        <w:t xml:space="preserve">Cuando se aplica una señal senoidal a circuitos RC y RL, lo que se examina es la respuesta en régimen sinusoidal, es decir, cómo se comportan la corriente y el voltaje en amplitud y fase frente a la frecuencia de la excitación. </w:t>
      </w:r>
    </w:p>
    <w:p w14:paraId="38E77609" w14:textId="6E62BD75" w:rsidR="22E2E15E" w:rsidRPr="00DB3B7C" w:rsidRDefault="22E2E15E" w:rsidP="00A62B79">
      <w:pPr>
        <w:spacing w:after="0" w:line="360" w:lineRule="auto"/>
        <w:rPr>
          <w:rFonts w:ascii="Raleway" w:eastAsia="Raleway" w:hAnsi="Raleway" w:cs="Raleway"/>
          <w:color w:val="000000" w:themeColor="text1"/>
          <w:sz w:val="22"/>
          <w:szCs w:val="22"/>
          <w:lang w:val="es-MX"/>
        </w:rPr>
      </w:pPr>
    </w:p>
    <w:p w14:paraId="54B01511" w14:textId="2E346021" w:rsidR="49011F11" w:rsidRPr="00DB3B7C" w:rsidRDefault="49011F11" w:rsidP="00A62B79">
      <w:pPr>
        <w:spacing w:after="0" w:line="360" w:lineRule="auto"/>
        <w:rPr>
          <w:rFonts w:ascii="Raleway" w:hAnsi="Raleway"/>
          <w:sz w:val="22"/>
          <w:szCs w:val="22"/>
          <w:lang w:val="es-MX"/>
        </w:rPr>
      </w:pPr>
      <w:r w:rsidRPr="00DB3B7C">
        <w:rPr>
          <w:rFonts w:ascii="Raleway" w:eastAsia="Raleway" w:hAnsi="Raleway" w:cs="Raleway"/>
          <w:color w:val="000000" w:themeColor="text1"/>
          <w:sz w:val="22"/>
          <w:szCs w:val="22"/>
          <w:lang w:val="es-MX"/>
        </w:rPr>
        <w:t xml:space="preserve">En un circuito RC la corriente se adelanta respecto al voltaje, mientras que en un circuito RL la corriente se atrasa; este desfase depende directamente de la frecuencia de la señal aplicada. Además, se analizan las impedancias de los elementos, ya que el capacitor presenta una reactancia que disminuye con la frecuencia, y la bobina presenta una reactancia que aumenta con la frecuencia. </w:t>
      </w:r>
    </w:p>
    <w:p w14:paraId="152902D9" w14:textId="6578527B" w:rsidR="22E2E15E" w:rsidRPr="00DB3B7C" w:rsidRDefault="22E2E15E" w:rsidP="00A62B79">
      <w:pPr>
        <w:spacing w:after="0" w:line="360" w:lineRule="auto"/>
        <w:rPr>
          <w:rFonts w:ascii="Raleway" w:eastAsia="Raleway" w:hAnsi="Raleway" w:cs="Raleway"/>
          <w:color w:val="000000" w:themeColor="text1"/>
          <w:sz w:val="22"/>
          <w:szCs w:val="22"/>
          <w:lang w:val="es-MX"/>
        </w:rPr>
      </w:pPr>
    </w:p>
    <w:p w14:paraId="6A2B5DB8" w14:textId="22630FB8" w:rsidR="49011F11" w:rsidRPr="00DB3B7C" w:rsidRDefault="49011F11" w:rsidP="00A62B79">
      <w:pPr>
        <w:spacing w:after="0" w:line="360" w:lineRule="auto"/>
        <w:rPr>
          <w:rFonts w:ascii="Raleway" w:hAnsi="Raleway"/>
          <w:sz w:val="22"/>
          <w:szCs w:val="22"/>
          <w:lang w:val="es-MX"/>
        </w:rPr>
      </w:pPr>
      <w:r w:rsidRPr="00DB3B7C">
        <w:rPr>
          <w:rFonts w:ascii="Raleway" w:eastAsia="Raleway" w:hAnsi="Raleway" w:cs="Raleway"/>
          <w:color w:val="000000" w:themeColor="text1"/>
          <w:sz w:val="22"/>
          <w:szCs w:val="22"/>
          <w:lang w:val="es-MX"/>
        </w:rPr>
        <w:t xml:space="preserve">Así, al variar la frecuencia, el capacitor puede comportarse como un circuito abierto a bajas frecuencias o como un cortocircuito a altas, mientras que la bobina hace lo contrario: funciona casi como un cortocircuito a bajas frecuencias y como un circuito </w:t>
      </w:r>
      <w:r w:rsidRPr="00DB3B7C">
        <w:rPr>
          <w:rFonts w:ascii="Raleway" w:eastAsia="Raleway" w:hAnsi="Raleway" w:cs="Raleway"/>
          <w:color w:val="000000" w:themeColor="text1"/>
          <w:sz w:val="22"/>
          <w:szCs w:val="22"/>
          <w:lang w:val="es-MX"/>
        </w:rPr>
        <w:lastRenderedPageBreak/>
        <w:t>abierto a altas. Todo esto se estudia mediante diagramas fasoriales y la respuesta en frecuencia, observando cómo cambian las magnitudes y los desfases entre corriente y voltaje.</w:t>
      </w:r>
    </w:p>
    <w:p w14:paraId="75351E6B" w14:textId="0BBF8ACE" w:rsidR="038389B3" w:rsidRPr="00DB3B7C" w:rsidRDefault="038389B3" w:rsidP="00A62B79">
      <w:pPr>
        <w:pStyle w:val="Ttulo3"/>
        <w:spacing w:line="360" w:lineRule="auto"/>
        <w:rPr>
          <w:rFonts w:ascii="Raleway" w:hAnsi="Raleway"/>
          <w:color w:val="7030A0"/>
          <w:u w:val="single"/>
          <w:lang w:val="es-MX"/>
        </w:rPr>
      </w:pPr>
      <w:bookmarkStart w:id="7" w:name="_Toc208095048"/>
      <w:r w:rsidRPr="00DB3B7C">
        <w:rPr>
          <w:rFonts w:ascii="Raleway" w:hAnsi="Raleway"/>
          <w:color w:val="7030A0"/>
          <w:u w:val="single"/>
          <w:lang w:val="es-MX"/>
        </w:rPr>
        <w:t>Excitación</w:t>
      </w:r>
      <w:r w:rsidR="49011F11" w:rsidRPr="00DB3B7C">
        <w:rPr>
          <w:rFonts w:ascii="Raleway" w:hAnsi="Raleway"/>
          <w:color w:val="7030A0"/>
          <w:u w:val="single"/>
          <w:lang w:val="es-MX"/>
        </w:rPr>
        <w:t xml:space="preserve"> en DC</w:t>
      </w:r>
      <w:bookmarkEnd w:id="7"/>
    </w:p>
    <w:p w14:paraId="284260C1" w14:textId="2651CB88" w:rsidR="26812FBF" w:rsidRPr="00DB3B7C" w:rsidRDefault="26812FBF" w:rsidP="00A62B79">
      <w:pPr>
        <w:spacing w:before="240" w:after="240" w:line="360" w:lineRule="auto"/>
        <w:rPr>
          <w:rFonts w:ascii="Raleway" w:eastAsia="Raleway" w:hAnsi="Raleway" w:cs="Raleway"/>
          <w:color w:val="000000" w:themeColor="text1"/>
          <w:sz w:val="22"/>
          <w:szCs w:val="22"/>
          <w:lang w:val="es-MX"/>
        </w:rPr>
      </w:pPr>
      <w:r w:rsidRPr="00DB3B7C">
        <w:rPr>
          <w:rFonts w:ascii="Raleway" w:eastAsia="Raleway" w:hAnsi="Raleway" w:cs="Raleway"/>
          <w:color w:val="000000" w:themeColor="text1"/>
          <w:sz w:val="22"/>
          <w:szCs w:val="22"/>
          <w:lang w:val="es-MX"/>
        </w:rPr>
        <w:t>Cuando se aplica una señal de corriente directa (DC) a circuitos RC y RL, el análisis se centra en el comportamiento transitorio y en el estado estable:</w:t>
      </w:r>
    </w:p>
    <w:p w14:paraId="496CE30B" w14:textId="66FE7607" w:rsidR="26812FBF" w:rsidRPr="00DB3B7C" w:rsidRDefault="26812FBF" w:rsidP="00A62B79">
      <w:pPr>
        <w:pStyle w:val="Prrafodelista"/>
        <w:numPr>
          <w:ilvl w:val="0"/>
          <w:numId w:val="5"/>
        </w:numPr>
        <w:spacing w:before="240" w:after="240" w:line="360" w:lineRule="auto"/>
        <w:rPr>
          <w:rFonts w:ascii="Raleway" w:eastAsia="Raleway" w:hAnsi="Raleway" w:cs="Raleway"/>
          <w:color w:val="000000" w:themeColor="text1"/>
          <w:sz w:val="22"/>
          <w:szCs w:val="22"/>
          <w:lang w:val="es-MX"/>
        </w:rPr>
      </w:pPr>
      <w:r w:rsidRPr="00DB3B7C">
        <w:rPr>
          <w:rFonts w:ascii="Raleway" w:eastAsia="Raleway" w:hAnsi="Raleway" w:cs="Raleway"/>
          <w:color w:val="000000" w:themeColor="text1"/>
          <w:sz w:val="22"/>
          <w:szCs w:val="22"/>
          <w:lang w:val="es-MX"/>
        </w:rPr>
        <w:t>En un circuito RC:</w:t>
      </w:r>
    </w:p>
    <w:p w14:paraId="77C77CF6" w14:textId="4A0E6BB3" w:rsidR="26812FBF" w:rsidRPr="00DB3B7C" w:rsidRDefault="26812FBF" w:rsidP="00A62B79">
      <w:pPr>
        <w:pStyle w:val="Prrafodelista"/>
        <w:numPr>
          <w:ilvl w:val="1"/>
          <w:numId w:val="5"/>
        </w:numPr>
        <w:spacing w:before="240" w:after="240" w:line="360" w:lineRule="auto"/>
        <w:rPr>
          <w:rFonts w:ascii="Raleway" w:eastAsia="Raleway" w:hAnsi="Raleway" w:cs="Raleway"/>
          <w:color w:val="000000" w:themeColor="text1"/>
          <w:sz w:val="22"/>
          <w:szCs w:val="22"/>
          <w:lang w:val="es-MX"/>
        </w:rPr>
      </w:pPr>
      <w:r w:rsidRPr="00DB3B7C">
        <w:rPr>
          <w:rFonts w:ascii="Raleway" w:eastAsia="Raleway" w:hAnsi="Raleway" w:cs="Raleway"/>
          <w:color w:val="000000" w:themeColor="text1"/>
          <w:sz w:val="22"/>
          <w:szCs w:val="22"/>
          <w:lang w:val="es-MX"/>
        </w:rPr>
        <w:t>Al inicio (cuando se conecta la fuente), el capacitor se comporta como un cortocircuito, permitiendo el paso de corriente.</w:t>
      </w:r>
    </w:p>
    <w:p w14:paraId="745CA2A8" w14:textId="64761845" w:rsidR="26812FBF" w:rsidRPr="00DB3B7C" w:rsidRDefault="26812FBF" w:rsidP="00A62B79">
      <w:pPr>
        <w:pStyle w:val="Prrafodelista"/>
        <w:numPr>
          <w:ilvl w:val="1"/>
          <w:numId w:val="5"/>
        </w:numPr>
        <w:spacing w:before="240" w:after="240" w:line="360" w:lineRule="auto"/>
        <w:rPr>
          <w:rFonts w:ascii="Raleway" w:eastAsia="Raleway" w:hAnsi="Raleway" w:cs="Raleway"/>
          <w:color w:val="000000" w:themeColor="text1"/>
          <w:sz w:val="22"/>
          <w:szCs w:val="22"/>
          <w:lang w:val="es-MX"/>
        </w:rPr>
      </w:pPr>
      <w:r w:rsidRPr="00DB3B7C">
        <w:rPr>
          <w:rFonts w:ascii="Raleway" w:eastAsia="Raleway" w:hAnsi="Raleway" w:cs="Raleway"/>
          <w:color w:val="000000" w:themeColor="text1"/>
          <w:sz w:val="22"/>
          <w:szCs w:val="22"/>
          <w:lang w:val="es-MX"/>
        </w:rPr>
        <w:t>Con el tiempo, el capacitor se va cargando hasta alcanzar el voltaje de la fuente, momento en el cual actúa como un circuito abierto y la corriente tiende a cero.</w:t>
      </w:r>
    </w:p>
    <w:p w14:paraId="372C1F23" w14:textId="770A6F9F" w:rsidR="26812FBF" w:rsidRPr="00DB3B7C" w:rsidRDefault="26812FBF" w:rsidP="00A62B79">
      <w:pPr>
        <w:pStyle w:val="Prrafodelista"/>
        <w:numPr>
          <w:ilvl w:val="0"/>
          <w:numId w:val="5"/>
        </w:numPr>
        <w:spacing w:before="240" w:after="240" w:line="360" w:lineRule="auto"/>
        <w:rPr>
          <w:rFonts w:ascii="Raleway" w:eastAsia="Raleway" w:hAnsi="Raleway" w:cs="Raleway"/>
          <w:color w:val="000000" w:themeColor="text1"/>
          <w:sz w:val="22"/>
          <w:szCs w:val="22"/>
          <w:lang w:val="es-MX"/>
        </w:rPr>
      </w:pPr>
      <w:r w:rsidRPr="00DB3B7C">
        <w:rPr>
          <w:rFonts w:ascii="Raleway" w:eastAsia="Raleway" w:hAnsi="Raleway" w:cs="Raleway"/>
          <w:color w:val="000000" w:themeColor="text1"/>
          <w:sz w:val="22"/>
          <w:szCs w:val="22"/>
          <w:lang w:val="es-MX"/>
        </w:rPr>
        <w:t>En un circuito RL:</w:t>
      </w:r>
    </w:p>
    <w:p w14:paraId="40BA9CA7" w14:textId="17B5F0CD" w:rsidR="26812FBF" w:rsidRPr="00DB3B7C" w:rsidRDefault="26812FBF" w:rsidP="00A62B79">
      <w:pPr>
        <w:pStyle w:val="Prrafodelista"/>
        <w:numPr>
          <w:ilvl w:val="1"/>
          <w:numId w:val="5"/>
        </w:numPr>
        <w:spacing w:before="240" w:after="240" w:line="360" w:lineRule="auto"/>
        <w:rPr>
          <w:rFonts w:ascii="Raleway" w:eastAsia="Raleway" w:hAnsi="Raleway" w:cs="Raleway"/>
          <w:color w:val="000000" w:themeColor="text1"/>
          <w:sz w:val="22"/>
          <w:szCs w:val="22"/>
          <w:lang w:val="es-MX"/>
        </w:rPr>
      </w:pPr>
      <w:r w:rsidRPr="00DB3B7C">
        <w:rPr>
          <w:rFonts w:ascii="Raleway" w:eastAsia="Raleway" w:hAnsi="Raleway" w:cs="Raleway"/>
          <w:color w:val="000000" w:themeColor="text1"/>
          <w:sz w:val="22"/>
          <w:szCs w:val="22"/>
          <w:lang w:val="es-MX"/>
        </w:rPr>
        <w:t>Al inicio, la bobina se comporta como un circuito abierto, oponiéndose al cambio repentino de corriente.</w:t>
      </w:r>
    </w:p>
    <w:p w14:paraId="1BE400EA" w14:textId="238BF07E" w:rsidR="26812FBF" w:rsidRPr="00DB3B7C" w:rsidRDefault="26812FBF" w:rsidP="00A62B79">
      <w:pPr>
        <w:pStyle w:val="Prrafodelista"/>
        <w:numPr>
          <w:ilvl w:val="1"/>
          <w:numId w:val="5"/>
        </w:numPr>
        <w:spacing w:before="240" w:after="240" w:line="360" w:lineRule="auto"/>
        <w:rPr>
          <w:rFonts w:ascii="Raleway" w:eastAsia="Raleway" w:hAnsi="Raleway" w:cs="Raleway"/>
          <w:color w:val="000000" w:themeColor="text1"/>
          <w:sz w:val="22"/>
          <w:szCs w:val="22"/>
          <w:lang w:val="es-MX"/>
        </w:rPr>
      </w:pPr>
      <w:r w:rsidRPr="00DB3B7C">
        <w:rPr>
          <w:rFonts w:ascii="Raleway" w:eastAsia="Raleway" w:hAnsi="Raleway" w:cs="Raleway"/>
          <w:color w:val="000000" w:themeColor="text1"/>
          <w:sz w:val="22"/>
          <w:szCs w:val="22"/>
          <w:lang w:val="es-MX"/>
        </w:rPr>
        <w:t>Conforme pasa el tiempo, la corriente aumenta gradualmente y, en estado estable, la bobina se comporta como un cortocircuito, dejando pasar la corriente sin oposición.</w:t>
      </w:r>
    </w:p>
    <w:p w14:paraId="6F0D8B95" w14:textId="3C995382" w:rsidR="26812FBF" w:rsidRPr="00DB3B7C" w:rsidRDefault="26812FBF" w:rsidP="00DB3B7C">
      <w:pPr>
        <w:spacing w:before="240" w:after="240" w:line="360" w:lineRule="auto"/>
        <w:rPr>
          <w:rFonts w:ascii="Raleway" w:eastAsia="Raleway" w:hAnsi="Raleway" w:cs="Raleway"/>
          <w:color w:val="000000" w:themeColor="text1"/>
          <w:sz w:val="22"/>
          <w:szCs w:val="22"/>
          <w:lang w:val="es-MX"/>
        </w:rPr>
      </w:pPr>
      <w:r w:rsidRPr="00DB3B7C">
        <w:rPr>
          <w:rFonts w:ascii="Raleway" w:eastAsia="Raleway" w:hAnsi="Raleway" w:cs="Raleway"/>
          <w:color w:val="000000" w:themeColor="text1"/>
          <w:sz w:val="22"/>
          <w:szCs w:val="22"/>
          <w:lang w:val="es-MX"/>
        </w:rPr>
        <w:t>En conclusión, bajo excitación en DC, los capacitores bloquean el paso de corriente en estado estable, mientras que las bobinas lo permiten, destacando la importancia de analizar tanto la respuesta transitoria como la permanente.</w:t>
      </w:r>
    </w:p>
    <w:p w14:paraId="325A649E" w14:textId="66B3868D" w:rsidR="22E2E15E" w:rsidRPr="00DB3B7C" w:rsidRDefault="22E2E15E" w:rsidP="00DB3B7C">
      <w:pPr>
        <w:spacing w:after="0" w:line="360" w:lineRule="auto"/>
        <w:rPr>
          <w:rFonts w:ascii="Raleway" w:hAnsi="Raleway"/>
          <w:sz w:val="22"/>
          <w:szCs w:val="22"/>
          <w:lang w:val="es-MX"/>
        </w:rPr>
      </w:pPr>
    </w:p>
    <w:p w14:paraId="670F856C" w14:textId="2FA957EF" w:rsidR="000C2C55" w:rsidRPr="00DB3B7C" w:rsidRDefault="7F88CFCD" w:rsidP="00DB3B7C">
      <w:pPr>
        <w:pStyle w:val="Ttulo2"/>
        <w:spacing w:line="360" w:lineRule="auto"/>
        <w:rPr>
          <w:rFonts w:ascii="Raleway" w:hAnsi="Raleway"/>
          <w:i/>
          <w:iCs/>
          <w:color w:val="7030A0"/>
          <w:lang w:val="es-MX"/>
        </w:rPr>
      </w:pPr>
      <w:bookmarkStart w:id="8" w:name="_Toc208095049"/>
      <w:r w:rsidRPr="00DB3B7C">
        <w:rPr>
          <w:rFonts w:ascii="Raleway" w:hAnsi="Raleway"/>
          <w:i/>
          <w:iCs/>
          <w:color w:val="7030A0"/>
          <w:lang w:val="es-MX"/>
        </w:rPr>
        <w:t>Procedimiento</w:t>
      </w:r>
      <w:bookmarkEnd w:id="8"/>
      <w:r w:rsidRPr="00DB3B7C">
        <w:rPr>
          <w:rFonts w:ascii="Raleway" w:hAnsi="Raleway"/>
          <w:i/>
          <w:iCs/>
          <w:color w:val="7030A0"/>
          <w:lang w:val="es-MX"/>
        </w:rPr>
        <w:t xml:space="preserve">   </w:t>
      </w:r>
    </w:p>
    <w:p w14:paraId="7906A6DD" w14:textId="38532F6F" w:rsidR="22E2E15E" w:rsidRPr="00DB3B7C" w:rsidRDefault="310CBA3A" w:rsidP="00DB3B7C">
      <w:pPr>
        <w:pStyle w:val="Ttulo3"/>
        <w:spacing w:line="360" w:lineRule="auto"/>
        <w:rPr>
          <w:rFonts w:ascii="Raleway" w:hAnsi="Raleway"/>
          <w:color w:val="7030A0"/>
          <w:u w:val="single"/>
          <w:lang w:val="es-MX"/>
        </w:rPr>
      </w:pPr>
      <w:bookmarkStart w:id="9" w:name="_Toc208095050"/>
      <w:r w:rsidRPr="00DB3B7C">
        <w:rPr>
          <w:rFonts w:ascii="Raleway" w:hAnsi="Raleway"/>
          <w:color w:val="7030A0"/>
          <w:u w:val="single"/>
          <w:lang w:val="es-MX"/>
        </w:rPr>
        <w:t>Circuito RC:</w:t>
      </w:r>
      <w:bookmarkEnd w:id="9"/>
    </w:p>
    <w:p w14:paraId="6CBF1112" w14:textId="5861B6AB" w:rsidR="22E2E15E" w:rsidRPr="00C4083F" w:rsidRDefault="00DB3B7C" w:rsidP="00DB3B7C">
      <w:pPr>
        <w:spacing w:line="360" w:lineRule="auto"/>
        <w:rPr>
          <w:rFonts w:ascii="Raleway" w:hAnsi="Raleway"/>
          <w:sz w:val="22"/>
          <w:szCs w:val="22"/>
          <w:lang w:val="es-ES"/>
        </w:rPr>
      </w:pPr>
      <w:r w:rsidRPr="00C4083F">
        <w:rPr>
          <w:rFonts w:ascii="Raleway" w:hAnsi="Raleway"/>
          <w:noProof/>
          <w:sz w:val="22"/>
          <w:szCs w:val="22"/>
        </w:rPr>
        <w:drawing>
          <wp:anchor distT="0" distB="0" distL="114300" distR="114300" simplePos="0" relativeHeight="251658246" behindDoc="1" locked="0" layoutInCell="1" allowOverlap="1" wp14:anchorId="546A9BAD" wp14:editId="53BA0369">
            <wp:simplePos x="0" y="0"/>
            <wp:positionH relativeFrom="column">
              <wp:posOffset>13797</wp:posOffset>
            </wp:positionH>
            <wp:positionV relativeFrom="paragraph">
              <wp:posOffset>34925</wp:posOffset>
            </wp:positionV>
            <wp:extent cx="2889885" cy="1439545"/>
            <wp:effectExtent l="0" t="0" r="5715" b="8255"/>
            <wp:wrapTight wrapText="bothSides">
              <wp:wrapPolygon edited="0">
                <wp:start x="0" y="0"/>
                <wp:lineTo x="0" y="21438"/>
                <wp:lineTo x="21500" y="21438"/>
                <wp:lineTo x="21500" y="0"/>
                <wp:lineTo x="0" y="0"/>
              </wp:wrapPolygon>
            </wp:wrapTight>
            <wp:docPr id="5049671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67196" name=""/>
                    <pic:cNvPicPr/>
                  </pic:nvPicPr>
                  <pic:blipFill rotWithShape="1">
                    <a:blip r:embed="rId14">
                      <a:extLst>
                        <a:ext uri="{28A0092B-C50C-407E-A947-70E740481C1C}">
                          <a14:useLocalDpi xmlns:a14="http://schemas.microsoft.com/office/drawing/2010/main"/>
                        </a:ext>
                      </a:extLst>
                    </a:blip>
                    <a:srcRect l="8666" t="22137" r="15504" b="27506"/>
                    <a:stretch>
                      <a:fillRect/>
                    </a:stretch>
                  </pic:blipFill>
                  <pic:spPr bwMode="auto">
                    <a:xfrm>
                      <a:off x="0" y="0"/>
                      <a:ext cx="288988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056BEC1" w:rsidRPr="00C4083F">
        <w:rPr>
          <w:rFonts w:ascii="Raleway" w:hAnsi="Raleway"/>
          <w:sz w:val="22"/>
          <w:szCs w:val="22"/>
          <w:lang w:val="es-ES"/>
        </w:rPr>
        <w:t>En este caso se conectó en serie el capacitor de 0.22 microfaradios, con la resistencia</w:t>
      </w:r>
      <w:r w:rsidR="1508262B" w:rsidRPr="00C4083F">
        <w:rPr>
          <w:rFonts w:ascii="Raleway" w:hAnsi="Raleway"/>
          <w:sz w:val="22"/>
          <w:szCs w:val="22"/>
          <w:lang w:val="es-ES"/>
        </w:rPr>
        <w:t xml:space="preserve"> de </w:t>
      </w:r>
      <w:r w:rsidR="01A35214" w:rsidRPr="00C4083F">
        <w:rPr>
          <w:rFonts w:ascii="Raleway" w:hAnsi="Raleway"/>
          <w:sz w:val="22"/>
          <w:szCs w:val="22"/>
          <w:lang w:val="es-ES"/>
        </w:rPr>
        <w:t>1 Kilo ohm, alimentados por el generador de funciones y conectado de igual forma al osciloscopio.</w:t>
      </w:r>
    </w:p>
    <w:p w14:paraId="6000F6C2" w14:textId="4BDD7687" w:rsidR="01A35214" w:rsidRPr="00C4083F" w:rsidRDefault="01A35214" w:rsidP="00DB3B7C">
      <w:pPr>
        <w:spacing w:line="360" w:lineRule="auto"/>
        <w:rPr>
          <w:rFonts w:ascii="Raleway" w:hAnsi="Raleway"/>
          <w:sz w:val="22"/>
          <w:szCs w:val="22"/>
          <w:lang w:val="es-ES"/>
        </w:rPr>
      </w:pPr>
      <w:r w:rsidRPr="00C4083F">
        <w:rPr>
          <w:rFonts w:ascii="Raleway" w:hAnsi="Raleway"/>
          <w:sz w:val="22"/>
          <w:szCs w:val="22"/>
          <w:lang w:val="es-ES"/>
        </w:rPr>
        <w:lastRenderedPageBreak/>
        <w:t>La señal que se utilizo fue con una frecuencia de 2 KHz y</w:t>
      </w:r>
      <w:r w:rsidR="1F622870" w:rsidRPr="00C4083F">
        <w:rPr>
          <w:rFonts w:ascii="Raleway" w:hAnsi="Raleway"/>
          <w:sz w:val="22"/>
          <w:szCs w:val="22"/>
          <w:lang w:val="es-ES"/>
        </w:rPr>
        <w:t xml:space="preserve"> 4 </w:t>
      </w:r>
      <w:proofErr w:type="spellStart"/>
      <w:r w:rsidR="1F622870" w:rsidRPr="00C4083F">
        <w:rPr>
          <w:rFonts w:ascii="Raleway" w:hAnsi="Raleway"/>
          <w:sz w:val="22"/>
          <w:szCs w:val="22"/>
          <w:lang w:val="es-ES"/>
        </w:rPr>
        <w:t>Vpp</w:t>
      </w:r>
      <w:proofErr w:type="spellEnd"/>
      <w:r w:rsidR="1F622870" w:rsidRPr="00C4083F">
        <w:rPr>
          <w:rFonts w:ascii="Raleway" w:hAnsi="Raleway"/>
          <w:sz w:val="22"/>
          <w:szCs w:val="22"/>
          <w:lang w:val="es-ES"/>
        </w:rPr>
        <w:t xml:space="preserve">, resultándonos en la siguiente señal: </w:t>
      </w:r>
    </w:p>
    <w:p w14:paraId="0E572D3D" w14:textId="706B1A24" w:rsidR="2252F4D8" w:rsidRPr="00DB3B7C" w:rsidRDefault="00DB3B7C" w:rsidP="00DB3B7C">
      <w:pPr>
        <w:spacing w:line="360" w:lineRule="auto"/>
        <w:jc w:val="center"/>
        <w:rPr>
          <w:rFonts w:ascii="Raleway" w:hAnsi="Raleway"/>
          <w:lang w:val="es-ES"/>
        </w:rPr>
      </w:pPr>
      <w:r w:rsidRPr="00DB3B7C">
        <w:rPr>
          <w:rFonts w:ascii="Raleway" w:hAnsi="Raleway"/>
          <w:noProof/>
        </w:rPr>
        <w:drawing>
          <wp:inline distT="0" distB="0" distL="0" distR="0" wp14:anchorId="57D6C91E" wp14:editId="05B3850D">
            <wp:extent cx="3211874" cy="1440000"/>
            <wp:effectExtent l="0" t="0" r="7620" b="8255"/>
            <wp:docPr id="11371489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8915" name=""/>
                    <pic:cNvPicPr/>
                  </pic:nvPicPr>
                  <pic:blipFill rotWithShape="1">
                    <a:blip r:embed="rId15" cstate="print">
                      <a:extLst>
                        <a:ext uri="{28A0092B-C50C-407E-A947-70E740481C1C}">
                          <a14:useLocalDpi xmlns:a14="http://schemas.microsoft.com/office/drawing/2010/main" val="0"/>
                        </a:ext>
                      </a:extLst>
                    </a:blip>
                    <a:srcRect l="4461" t="18970" r="7698" b="10636"/>
                    <a:stretch>
                      <a:fillRect/>
                    </a:stretch>
                  </pic:blipFill>
                  <pic:spPr bwMode="auto">
                    <a:xfrm>
                      <a:off x="0" y="0"/>
                      <a:ext cx="3211874" cy="1440000"/>
                    </a:xfrm>
                    <a:prstGeom prst="rect">
                      <a:avLst/>
                    </a:prstGeom>
                    <a:ln>
                      <a:noFill/>
                    </a:ln>
                    <a:extLst>
                      <a:ext uri="{53640926-AAD7-44D8-BBD7-CCE9431645EC}">
                        <a14:shadowObscured xmlns:a14="http://schemas.microsoft.com/office/drawing/2010/main"/>
                      </a:ext>
                    </a:extLst>
                  </pic:spPr>
                </pic:pic>
              </a:graphicData>
            </a:graphic>
          </wp:inline>
        </w:drawing>
      </w:r>
    </w:p>
    <w:p w14:paraId="46091C1A" w14:textId="24D6E1C2" w:rsidR="2252F4D8" w:rsidRPr="00DB3B7C" w:rsidRDefault="2252F4D8" w:rsidP="00DB3B7C">
      <w:pPr>
        <w:spacing w:line="360" w:lineRule="auto"/>
        <w:rPr>
          <w:rFonts w:ascii="Raleway" w:hAnsi="Raleway"/>
          <w:lang w:val="es-ES"/>
        </w:rPr>
      </w:pPr>
    </w:p>
    <w:p w14:paraId="66D37829" w14:textId="6324204F" w:rsidR="560CDDF6" w:rsidRPr="004D6EC8" w:rsidRDefault="004D6EC8" w:rsidP="004D6EC8">
      <w:pPr>
        <w:pStyle w:val="Ttulo3"/>
        <w:spacing w:line="360" w:lineRule="auto"/>
        <w:rPr>
          <w:rFonts w:ascii="Raleway" w:hAnsi="Raleway"/>
          <w:color w:val="7030A0"/>
          <w:u w:val="single"/>
          <w:lang w:val="es-ES"/>
        </w:rPr>
      </w:pPr>
      <w:bookmarkStart w:id="10" w:name="_Toc208095051"/>
      <w:r w:rsidRPr="00DB3B7C">
        <w:rPr>
          <w:rFonts w:ascii="Raleway" w:hAnsi="Raleway"/>
          <w:noProof/>
        </w:rPr>
        <w:drawing>
          <wp:anchor distT="0" distB="0" distL="114300" distR="114300" simplePos="0" relativeHeight="251658247" behindDoc="0" locked="0" layoutInCell="1" allowOverlap="1" wp14:anchorId="614A1220" wp14:editId="6A56F40E">
            <wp:simplePos x="0" y="0"/>
            <wp:positionH relativeFrom="column">
              <wp:posOffset>36195</wp:posOffset>
            </wp:positionH>
            <wp:positionV relativeFrom="paragraph">
              <wp:posOffset>328930</wp:posOffset>
            </wp:positionV>
            <wp:extent cx="1661680" cy="1800000"/>
            <wp:effectExtent l="0" t="0" r="0" b="0"/>
            <wp:wrapThrough wrapText="bothSides">
              <wp:wrapPolygon edited="0">
                <wp:start x="0" y="0"/>
                <wp:lineTo x="0" y="21265"/>
                <wp:lineTo x="21303" y="21265"/>
                <wp:lineTo x="21303" y="0"/>
                <wp:lineTo x="0" y="0"/>
              </wp:wrapPolygon>
            </wp:wrapThrough>
            <wp:docPr id="1318508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8557" name=""/>
                    <pic:cNvPicPr/>
                  </pic:nvPicPr>
                  <pic:blipFill rotWithShape="1">
                    <a:blip r:embed="rId16">
                      <a:extLst>
                        <a:ext uri="{28A0092B-C50C-407E-A947-70E740481C1C}">
                          <a14:useLocalDpi xmlns:a14="http://schemas.microsoft.com/office/drawing/2010/main"/>
                        </a:ext>
                      </a:extLst>
                    </a:blip>
                    <a:srcRect l="23011" t="24798" r="24887"/>
                    <a:stretch>
                      <a:fillRect/>
                    </a:stretch>
                  </pic:blipFill>
                  <pic:spPr bwMode="auto">
                    <a:xfrm>
                      <a:off x="0" y="0"/>
                      <a:ext cx="166168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13941DC0" w:rsidRPr="00DB3B7C">
        <w:rPr>
          <w:rFonts w:ascii="Raleway" w:hAnsi="Raleway"/>
          <w:color w:val="7030A0"/>
          <w:u w:val="single"/>
          <w:lang w:val="es-ES"/>
        </w:rPr>
        <w:t>Circuito RL:</w:t>
      </w:r>
      <w:bookmarkEnd w:id="10"/>
      <w:r w:rsidR="13941DC0" w:rsidRPr="00DB3B7C">
        <w:rPr>
          <w:rFonts w:ascii="Raleway" w:hAnsi="Raleway"/>
          <w:color w:val="7030A0"/>
          <w:u w:val="single"/>
          <w:lang w:val="es-ES"/>
        </w:rPr>
        <w:t xml:space="preserve"> </w:t>
      </w:r>
    </w:p>
    <w:p w14:paraId="4A338757" w14:textId="0F4F9329" w:rsidR="22E2E15E" w:rsidRPr="00C4083F" w:rsidRDefault="39B4C9FB" w:rsidP="00DB3B7C">
      <w:pPr>
        <w:spacing w:line="360" w:lineRule="auto"/>
        <w:rPr>
          <w:rFonts w:ascii="Raleway" w:hAnsi="Raleway"/>
          <w:sz w:val="22"/>
          <w:szCs w:val="22"/>
          <w:lang w:val="es-ES"/>
        </w:rPr>
      </w:pPr>
      <w:r w:rsidRPr="00C4083F">
        <w:rPr>
          <w:rFonts w:ascii="Raleway" w:hAnsi="Raleway"/>
          <w:sz w:val="22"/>
          <w:szCs w:val="22"/>
          <w:lang w:val="es-ES"/>
        </w:rPr>
        <w:t xml:space="preserve">En este caso se conectó en serie un inductor de 58.4 MHz y 53.1 </w:t>
      </w:r>
      <w:r w:rsidR="4DF85E9F" w:rsidRPr="00C4083F">
        <w:rPr>
          <w:rFonts w:ascii="Raleway" w:hAnsi="Raleway"/>
          <w:sz w:val="22"/>
          <w:szCs w:val="22"/>
          <w:lang w:val="es-ES"/>
        </w:rPr>
        <w:t>ohms</w:t>
      </w:r>
      <w:r w:rsidRPr="00C4083F">
        <w:rPr>
          <w:rFonts w:ascii="Raleway" w:hAnsi="Raleway"/>
          <w:sz w:val="22"/>
          <w:szCs w:val="22"/>
          <w:lang w:val="es-ES"/>
        </w:rPr>
        <w:t>, con la resistencia de 1 Kilo ohm, alimentados por el generador de funciones y conectado de igual forma al osciloscopio.</w:t>
      </w:r>
    </w:p>
    <w:p w14:paraId="08478D20" w14:textId="77777777" w:rsidR="00D64822" w:rsidRPr="00C4083F" w:rsidRDefault="00D64822" w:rsidP="00DB3B7C">
      <w:pPr>
        <w:spacing w:line="360" w:lineRule="auto"/>
        <w:rPr>
          <w:rFonts w:ascii="Raleway" w:hAnsi="Raleway"/>
          <w:sz w:val="22"/>
          <w:szCs w:val="22"/>
          <w:lang w:val="es-ES"/>
        </w:rPr>
      </w:pPr>
    </w:p>
    <w:p w14:paraId="383D12A3" w14:textId="139A13B2" w:rsidR="7DB02E26" w:rsidRDefault="01CDF733" w:rsidP="00C4083F">
      <w:pPr>
        <w:spacing w:line="360" w:lineRule="auto"/>
        <w:rPr>
          <w:rFonts w:ascii="Raleway" w:hAnsi="Raleway"/>
          <w:sz w:val="22"/>
          <w:szCs w:val="22"/>
          <w:lang w:val="es-ES"/>
        </w:rPr>
      </w:pPr>
      <w:r w:rsidRPr="00C4083F">
        <w:rPr>
          <w:rFonts w:ascii="Raleway" w:hAnsi="Raleway"/>
          <w:sz w:val="22"/>
          <w:szCs w:val="22"/>
          <w:lang w:val="es-ES"/>
        </w:rPr>
        <w:t xml:space="preserve">La señal que se utilizo fue con una frecuencia de 2 KHz y 4 </w:t>
      </w:r>
      <w:proofErr w:type="spellStart"/>
      <w:r w:rsidRPr="00C4083F">
        <w:rPr>
          <w:rFonts w:ascii="Raleway" w:hAnsi="Raleway"/>
          <w:sz w:val="22"/>
          <w:szCs w:val="22"/>
          <w:lang w:val="es-ES"/>
        </w:rPr>
        <w:t>Vpp</w:t>
      </w:r>
      <w:proofErr w:type="spellEnd"/>
      <w:r w:rsidRPr="00C4083F">
        <w:rPr>
          <w:rFonts w:ascii="Raleway" w:hAnsi="Raleway"/>
          <w:sz w:val="22"/>
          <w:szCs w:val="22"/>
          <w:lang w:val="es-ES"/>
        </w:rPr>
        <w:t>, resultándonos en la siguiente señal:</w:t>
      </w:r>
    </w:p>
    <w:p w14:paraId="0B1E458E" w14:textId="158A2AC2" w:rsidR="00C4083F" w:rsidRPr="00C4083F" w:rsidRDefault="00C4083F" w:rsidP="00C4083F">
      <w:pPr>
        <w:spacing w:line="360" w:lineRule="auto"/>
        <w:jc w:val="center"/>
        <w:rPr>
          <w:rFonts w:ascii="Raleway" w:hAnsi="Raleway"/>
          <w:sz w:val="22"/>
          <w:szCs w:val="22"/>
          <w:lang w:val="es-ES"/>
        </w:rPr>
      </w:pPr>
      <w:r>
        <w:rPr>
          <w:noProof/>
        </w:rPr>
        <w:drawing>
          <wp:inline distT="0" distB="0" distL="0" distR="0" wp14:anchorId="1643B491" wp14:editId="203AAAB4">
            <wp:extent cx="2826385" cy="1799590"/>
            <wp:effectExtent l="0" t="0" r="0" b="0"/>
            <wp:docPr id="13429206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20607" name=""/>
                    <pic:cNvPicPr/>
                  </pic:nvPicPr>
                  <pic:blipFill rotWithShape="1">
                    <a:blip r:embed="rId17" cstate="print">
                      <a:extLst>
                        <a:ext uri="{28A0092B-C50C-407E-A947-70E740481C1C}">
                          <a14:useLocalDpi xmlns:a14="http://schemas.microsoft.com/office/drawing/2010/main" val="0"/>
                        </a:ext>
                      </a:extLst>
                    </a:blip>
                    <a:srcRect l="3887" t="5736" r="4291" b="16341"/>
                    <a:stretch>
                      <a:fillRect/>
                    </a:stretch>
                  </pic:blipFill>
                  <pic:spPr bwMode="auto">
                    <a:xfrm>
                      <a:off x="0" y="0"/>
                      <a:ext cx="2826385" cy="1799590"/>
                    </a:xfrm>
                    <a:prstGeom prst="rect">
                      <a:avLst/>
                    </a:prstGeom>
                    <a:ln>
                      <a:noFill/>
                    </a:ln>
                    <a:extLst>
                      <a:ext uri="{53640926-AAD7-44D8-BBD7-CCE9431645EC}">
                        <a14:shadowObscured xmlns:a14="http://schemas.microsoft.com/office/drawing/2010/main"/>
                      </a:ext>
                    </a:extLst>
                  </pic:spPr>
                </pic:pic>
              </a:graphicData>
            </a:graphic>
          </wp:inline>
        </w:drawing>
      </w:r>
    </w:p>
    <w:p w14:paraId="0590FCCC" w14:textId="24FF970E" w:rsidR="39623783" w:rsidRPr="00C4083F" w:rsidRDefault="39623783" w:rsidP="00C4083F">
      <w:pPr>
        <w:spacing w:line="360" w:lineRule="auto"/>
        <w:rPr>
          <w:rFonts w:ascii="Raleway" w:hAnsi="Raleway"/>
          <w:lang w:val="es-MX"/>
        </w:rPr>
      </w:pPr>
    </w:p>
    <w:p w14:paraId="5002930A" w14:textId="7068FC63" w:rsidR="00C81458" w:rsidRPr="00C4083F" w:rsidRDefault="54C19FD7" w:rsidP="00C4083F">
      <w:pPr>
        <w:pStyle w:val="Ttulo1"/>
        <w:spacing w:line="360" w:lineRule="auto"/>
        <w:rPr>
          <w:rFonts w:ascii="Raleway" w:hAnsi="Raleway"/>
          <w:b/>
          <w:bCs/>
          <w:color w:val="7030A0"/>
          <w:lang w:val="es-MX"/>
        </w:rPr>
      </w:pPr>
      <w:bookmarkStart w:id="11" w:name="_Toc208095052"/>
      <w:r w:rsidRPr="00C4083F">
        <w:rPr>
          <w:rFonts w:ascii="Raleway" w:hAnsi="Raleway"/>
          <w:b/>
          <w:bCs/>
          <w:color w:val="7030A0"/>
          <w:lang w:val="es-MX"/>
        </w:rPr>
        <w:lastRenderedPageBreak/>
        <w:t>Análisis de datos y c</w:t>
      </w:r>
      <w:r w:rsidR="00C4083F">
        <w:rPr>
          <w:rFonts w:ascii="Raleway" w:hAnsi="Raleway"/>
          <w:b/>
          <w:bCs/>
          <w:color w:val="7030A0"/>
          <w:lang w:val="es-MX"/>
        </w:rPr>
        <w:t>á</w:t>
      </w:r>
      <w:r w:rsidRPr="00C4083F">
        <w:rPr>
          <w:rFonts w:ascii="Raleway" w:hAnsi="Raleway"/>
          <w:b/>
          <w:bCs/>
          <w:color w:val="7030A0"/>
          <w:lang w:val="es-MX"/>
        </w:rPr>
        <w:t>lculo</w:t>
      </w:r>
      <w:bookmarkEnd w:id="11"/>
    </w:p>
    <w:p w14:paraId="3A043B46" w14:textId="57742FB0" w:rsidR="07A83615" w:rsidRPr="00C4083F" w:rsidRDefault="07A83615" w:rsidP="00C4083F">
      <w:pPr>
        <w:pStyle w:val="Ttulo2"/>
        <w:spacing w:line="360" w:lineRule="auto"/>
        <w:rPr>
          <w:rFonts w:ascii="Raleway" w:hAnsi="Raleway"/>
          <w:i/>
          <w:iCs/>
          <w:color w:val="7030A0"/>
          <w:lang w:val="es-MX"/>
        </w:rPr>
      </w:pPr>
      <w:bookmarkStart w:id="12" w:name="_Toc208095053"/>
      <w:r w:rsidRPr="00C4083F">
        <w:rPr>
          <w:rFonts w:ascii="Raleway" w:hAnsi="Raleway"/>
          <w:i/>
          <w:iCs/>
          <w:color w:val="7030A0"/>
          <w:lang w:val="es-MX"/>
        </w:rPr>
        <w:t>Excitación Senoidal.  Análisis senoidal permanente</w:t>
      </w:r>
      <w:bookmarkEnd w:id="12"/>
    </w:p>
    <w:p w14:paraId="4C41469E" w14:textId="0D9BE87F" w:rsidR="59644F54" w:rsidRPr="00C4083F" w:rsidRDefault="59644F54" w:rsidP="00C4083F">
      <w:pPr>
        <w:pStyle w:val="Ttulo3"/>
        <w:spacing w:line="360" w:lineRule="auto"/>
        <w:rPr>
          <w:rFonts w:ascii="Raleway" w:hAnsi="Raleway"/>
          <w:color w:val="7030A0"/>
          <w:u w:val="single"/>
          <w:lang w:val="es-MX"/>
        </w:rPr>
      </w:pPr>
      <w:bookmarkStart w:id="13" w:name="_Toc208095054"/>
      <w:r w:rsidRPr="00C4083F">
        <w:rPr>
          <w:rFonts w:ascii="Raleway" w:hAnsi="Raleway"/>
          <w:color w:val="7030A0"/>
          <w:u w:val="single"/>
          <w:lang w:val="es-MX"/>
        </w:rPr>
        <w:t>Circuito RC:</w:t>
      </w:r>
      <w:bookmarkEnd w:id="13"/>
    </w:p>
    <w:p w14:paraId="22F9D2C8" w14:textId="7155C3E8" w:rsidR="00C4083F" w:rsidRPr="00C4083F" w:rsidRDefault="177B3F30" w:rsidP="00C4083F">
      <w:pPr>
        <w:spacing w:line="360" w:lineRule="auto"/>
        <w:rPr>
          <w:rFonts w:ascii="Raleway" w:eastAsia="Raleway" w:hAnsi="Raleway" w:cs="Raleway"/>
          <w:color w:val="3C4043"/>
          <w:sz w:val="22"/>
          <w:szCs w:val="22"/>
          <w:lang w:val="es-MX"/>
        </w:rPr>
      </w:pPr>
      <w:r w:rsidRPr="00C4083F">
        <w:rPr>
          <w:rFonts w:ascii="Raleway" w:eastAsia="Raleway" w:hAnsi="Raleway" w:cs="Raleway"/>
          <w:color w:val="3C4043"/>
          <w:sz w:val="22"/>
          <w:szCs w:val="22"/>
          <w:lang w:val="es-MX"/>
        </w:rPr>
        <w:t xml:space="preserve">Inicialmente, es necesario decir que una señal senoidal puede expresarse matemáticamente en el dominio del tiempo como: </w:t>
      </w:r>
    </w:p>
    <w:p w14:paraId="167AF525" w14:textId="56868148" w:rsidR="7921E81A" w:rsidRDefault="7921E81A" w:rsidP="00C4083F">
      <w:pPr>
        <w:spacing w:line="360" w:lineRule="auto"/>
        <w:jc w:val="center"/>
      </w:pPr>
      <m:oMathPara>
        <m:oMath>
          <m: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 = Vm ⋅ sen</m:t>
          </m:r>
          <m:d>
            <m:dPr>
              <m:ctrlPr>
                <w:rPr>
                  <w:rFonts w:ascii="Cambria Math" w:hAnsi="Cambria Math"/>
                </w:rPr>
              </m:ctrlPr>
            </m:dPr>
            <m:e>
              <m:r>
                <w:rPr>
                  <w:rFonts w:ascii="Cambria Math" w:hAnsi="Cambria Math"/>
                </w:rPr>
                <m:t>ωt</m:t>
              </m:r>
            </m:e>
          </m:d>
        </m:oMath>
      </m:oMathPara>
    </w:p>
    <w:p w14:paraId="1489B587" w14:textId="76906F19" w:rsidR="3152370E" w:rsidRPr="00C4083F" w:rsidRDefault="00C4083F" w:rsidP="00C4083F">
      <w:pPr>
        <w:spacing w:line="360" w:lineRule="auto"/>
        <w:rPr>
          <w:rFonts w:ascii="Raleway" w:eastAsia="Raleway" w:hAnsi="Raleway" w:cs="Raleway"/>
          <w:color w:val="000000" w:themeColor="text1"/>
          <w:sz w:val="22"/>
          <w:szCs w:val="22"/>
          <w:lang w:val="es-MX"/>
        </w:rPr>
      </w:pPr>
      <w:r w:rsidRPr="00C4083F">
        <w:rPr>
          <w:rFonts w:ascii="Raleway" w:eastAsia="Raleway" w:hAnsi="Raleway" w:cs="Raleway"/>
          <w:color w:val="000000" w:themeColor="text1"/>
          <w:sz w:val="22"/>
          <w:szCs w:val="22"/>
          <w:lang w:val="es-MX"/>
        </w:rPr>
        <w:t>donde Vm</w:t>
      </w:r>
      <w:r w:rsidR="3152370E" w:rsidRPr="00C4083F">
        <w:rPr>
          <w:rFonts w:ascii="Raleway" w:eastAsia="Raleway" w:hAnsi="Raleway" w:cs="Raleway"/>
          <w:color w:val="000000" w:themeColor="text1"/>
          <w:sz w:val="22"/>
          <w:szCs w:val="22"/>
          <w:lang w:val="es-MX"/>
        </w:rPr>
        <w:t xml:space="preserve"> es la amplitud máxima de la onda, ω=2πf es la velocidad angular y t el tiempo. Esta expresión describe cómo varía la tensión de la fuente en función del tiempo para una frecuencia determinada.</w:t>
      </w:r>
    </w:p>
    <w:p w14:paraId="5E531CBD" w14:textId="7D9B8653" w:rsidR="3152370E" w:rsidRPr="00C4083F" w:rsidRDefault="3152370E" w:rsidP="00C4083F">
      <w:pPr>
        <w:spacing w:line="360" w:lineRule="auto"/>
        <w:rPr>
          <w:sz w:val="22"/>
          <w:szCs w:val="22"/>
          <w:lang w:val="es-MX"/>
        </w:rPr>
      </w:pPr>
      <w:r w:rsidRPr="00C4083F">
        <w:rPr>
          <w:rFonts w:ascii="Raleway" w:eastAsia="Raleway" w:hAnsi="Raleway" w:cs="Raleway"/>
          <w:color w:val="000000" w:themeColor="text1"/>
          <w:sz w:val="22"/>
          <w:szCs w:val="22"/>
          <w:lang w:val="es-MX"/>
        </w:rPr>
        <w:t>Cuando la onda senoidal no coincide en fase con la referencia, se agrega un ángulo θ a la ecuación, quedando:</w:t>
      </w:r>
    </w:p>
    <w:p w14:paraId="0E97D91F" w14:textId="50171922" w:rsidR="7921E81A" w:rsidRDefault="7921E81A" w:rsidP="00C4083F">
      <w:pPr>
        <w:spacing w:line="360" w:lineRule="auto"/>
        <w:jc w:val="center"/>
        <w:rPr>
          <w:rFonts w:ascii="Raleway" w:eastAsia="Raleway" w:hAnsi="Raleway" w:cs="Raleway"/>
          <w:color w:val="000000" w:themeColor="text1"/>
          <w:lang w:val="es-MX"/>
        </w:rPr>
      </w:pPr>
      <m:oMathPara>
        <m:oMath>
          <m: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 = Vm⋅sen</m:t>
          </m:r>
          <m:d>
            <m:dPr>
              <m:ctrlPr>
                <w:rPr>
                  <w:rFonts w:ascii="Cambria Math" w:hAnsi="Cambria Math"/>
                </w:rPr>
              </m:ctrlPr>
            </m:dPr>
            <m:e>
              <m:r>
                <w:rPr>
                  <w:rFonts w:ascii="Cambria Math" w:hAnsi="Cambria Math"/>
                </w:rPr>
                <m:t>ωt + θ</m:t>
              </m:r>
            </m:e>
          </m:d>
        </m:oMath>
      </m:oMathPara>
    </w:p>
    <w:p w14:paraId="4675F8C2" w14:textId="7652F3C4" w:rsidR="3A7F631D" w:rsidRPr="00C4083F" w:rsidRDefault="3A7F631D" w:rsidP="00C4083F">
      <w:pPr>
        <w:spacing w:line="360" w:lineRule="auto"/>
        <w:rPr>
          <w:sz w:val="22"/>
          <w:szCs w:val="22"/>
          <w:lang w:val="es-MX"/>
        </w:rPr>
      </w:pPr>
      <w:r w:rsidRPr="00C4083F">
        <w:rPr>
          <w:rFonts w:ascii="Raleway" w:eastAsia="Raleway" w:hAnsi="Raleway" w:cs="Raleway"/>
          <w:color w:val="000000" w:themeColor="text1"/>
          <w:sz w:val="22"/>
          <w:szCs w:val="22"/>
          <w:lang w:val="es-MX"/>
        </w:rPr>
        <w:t xml:space="preserve">El signo del ángulo indica el comportamiento de la onda: si </w:t>
      </w:r>
      <w:r w:rsidRPr="00C4083F">
        <w:rPr>
          <w:rFonts w:ascii="Cambria Math" w:eastAsia="Cambria Math" w:hAnsi="Cambria Math" w:cs="Cambria Math"/>
          <w:i/>
          <w:iCs/>
          <w:color w:val="000000" w:themeColor="text1"/>
          <w:sz w:val="22"/>
          <w:szCs w:val="22"/>
          <w:lang w:val=""/>
        </w:rPr>
        <w:t>θ</w:t>
      </w:r>
      <w:r w:rsidRPr="00C4083F">
        <w:rPr>
          <w:rFonts w:ascii="Raleway" w:eastAsia="Raleway" w:hAnsi="Raleway" w:cs="Raleway"/>
          <w:color w:val="000000" w:themeColor="text1"/>
          <w:sz w:val="22"/>
          <w:szCs w:val="22"/>
          <w:lang w:val="es-MX"/>
        </w:rPr>
        <w:t xml:space="preserve"> es positivo, la señal está adelantada respecto a la referencia; si es negativo, la señal está retrasada. Este desfase aparece en circuitos con elementos reactivos (capacitores e inductores), donde la tensión y la corriente no están en fase.</w:t>
      </w:r>
    </w:p>
    <w:p w14:paraId="1AE0E4CB" w14:textId="7A001633" w:rsidR="3A7F631D" w:rsidRPr="00C4083F" w:rsidRDefault="4EAE6EEC" w:rsidP="00C4083F">
      <w:pPr>
        <w:spacing w:line="360" w:lineRule="auto"/>
        <w:rPr>
          <w:rFonts w:ascii="Raleway" w:eastAsia="Raleway" w:hAnsi="Raleway" w:cs="Raleway"/>
          <w:color w:val="000000" w:themeColor="text1"/>
          <w:sz w:val="22"/>
          <w:szCs w:val="22"/>
          <w:lang w:val="es-MX"/>
        </w:rPr>
      </w:pPr>
      <w:r w:rsidRPr="00C4083F">
        <w:rPr>
          <w:rFonts w:ascii="Raleway" w:eastAsia="Raleway" w:hAnsi="Raleway" w:cs="Raleway"/>
          <w:color w:val="000000" w:themeColor="text1"/>
          <w:sz w:val="22"/>
          <w:szCs w:val="22"/>
          <w:lang w:val="es-MX"/>
        </w:rPr>
        <w:t>De igual forma, podemos inferir que en el análisis de corriente alterna se utiliza la notación fasorial, que permite simplificar los cálculos transformando funciones senoidales en vectores del plano complejo. Así, una señal senoidal puede representarse como:</w:t>
      </w:r>
    </w:p>
    <w:p w14:paraId="4046756A" w14:textId="5A8D4830" w:rsidR="7921E81A" w:rsidRDefault="7921E81A" w:rsidP="00C4083F">
      <w:pPr>
        <w:spacing w:line="360" w:lineRule="auto"/>
        <w:jc w:val="center"/>
        <w:rPr>
          <w:rFonts w:ascii="Raleway" w:eastAsia="Raleway" w:hAnsi="Raleway" w:cs="Raleway"/>
          <w:color w:val="000000" w:themeColor="text1"/>
          <w:lang w:val="es-MX"/>
        </w:rPr>
      </w:pPr>
      <m:oMathPara>
        <m:oMath>
          <m:r>
            <w:rPr>
              <w:rFonts w:ascii="Cambria Math" w:hAnsi="Cambria Math"/>
            </w:rPr>
            <m:t>V = Vm ∠ θ </m:t>
          </m:r>
        </m:oMath>
      </m:oMathPara>
    </w:p>
    <w:p w14:paraId="410BC71A" w14:textId="51440CB8" w:rsidR="7921E81A" w:rsidRPr="00C4083F" w:rsidRDefault="4EAE6EEC" w:rsidP="00C4083F">
      <w:pPr>
        <w:spacing w:line="360" w:lineRule="auto"/>
        <w:rPr>
          <w:sz w:val="22"/>
          <w:szCs w:val="22"/>
        </w:rPr>
      </w:pPr>
      <w:r w:rsidRPr="00C4083F">
        <w:rPr>
          <w:rFonts w:ascii="Raleway" w:eastAsia="Raleway" w:hAnsi="Raleway" w:cs="Raleway"/>
          <w:color w:val="000000" w:themeColor="text1"/>
          <w:sz w:val="22"/>
          <w:szCs w:val="22"/>
          <w:lang w:val="es-MX"/>
        </w:rPr>
        <w:t>El concepto de impedancia generaliza la resistencia eléctrica para señales alternas y combina los efectos resistivos y reactivos. Se define como:</w:t>
      </w:r>
    </w:p>
    <w:p w14:paraId="46F629F9" w14:textId="65EC7F8C" w:rsidR="7921E81A" w:rsidRDefault="7921E81A" w:rsidP="00C4083F">
      <w:pPr>
        <w:spacing w:line="360" w:lineRule="auto"/>
        <w:ind w:left="708"/>
        <w:jc w:val="center"/>
        <w:rPr>
          <w:rFonts w:ascii="Raleway" w:eastAsia="Raleway" w:hAnsi="Raleway" w:cs="Raleway"/>
          <w:color w:val="3C4043"/>
          <w:lang w:val="es-MX"/>
        </w:rPr>
      </w:pPr>
      <m:oMathPara>
        <m:oMath>
          <m:r>
            <w:rPr>
              <w:rFonts w:ascii="Cambria Math" w:hAnsi="Cambria Math"/>
            </w:rPr>
            <m:t>Z = R+jX </m:t>
          </m:r>
        </m:oMath>
      </m:oMathPara>
    </w:p>
    <w:p w14:paraId="0304EB85" w14:textId="0E6226FB" w:rsidR="4EAE6EEC" w:rsidRPr="00C4083F" w:rsidRDefault="4EAE6EEC" w:rsidP="00C4083F">
      <w:pPr>
        <w:spacing w:line="360" w:lineRule="auto"/>
        <w:rPr>
          <w:sz w:val="22"/>
          <w:szCs w:val="22"/>
          <w:lang w:val="es-MX"/>
        </w:rPr>
      </w:pPr>
      <w:r w:rsidRPr="00C4083F">
        <w:rPr>
          <w:rFonts w:ascii="Raleway" w:eastAsia="Raleway" w:hAnsi="Raleway" w:cs="Raleway"/>
          <w:color w:val="000000" w:themeColor="text1"/>
          <w:sz w:val="22"/>
          <w:szCs w:val="22"/>
          <w:lang w:val="es-MX"/>
        </w:rPr>
        <w:t>Esta representación permite calcular la relación entre tensión y corriente en cualquier circuito de AC aplicando la ley de Ohm en forma compleja.</w:t>
      </w:r>
    </w:p>
    <w:p w14:paraId="7B9B8DC5" w14:textId="0703A540" w:rsidR="4EAE6EEC" w:rsidRDefault="4EAE6EEC" w:rsidP="00C4083F">
      <w:pPr>
        <w:spacing w:line="360" w:lineRule="auto"/>
        <w:rPr>
          <w:rFonts w:ascii="Raleway" w:eastAsia="Raleway" w:hAnsi="Raleway" w:cs="Raleway"/>
          <w:color w:val="000000" w:themeColor="text1"/>
          <w:lang w:val="es-MX"/>
        </w:rPr>
      </w:pPr>
    </w:p>
    <w:p w14:paraId="1694DDD6" w14:textId="7FC58AE7" w:rsidR="4EAE6EEC" w:rsidRPr="00C4083F" w:rsidRDefault="4EAE6EEC" w:rsidP="00C4083F">
      <w:pPr>
        <w:spacing w:line="360" w:lineRule="auto"/>
        <w:rPr>
          <w:sz w:val="22"/>
          <w:szCs w:val="22"/>
          <w:lang w:val="es-MX"/>
        </w:rPr>
      </w:pPr>
      <w:r w:rsidRPr="00C4083F">
        <w:rPr>
          <w:rFonts w:ascii="Raleway" w:eastAsia="Raleway" w:hAnsi="Raleway" w:cs="Raleway"/>
          <w:color w:val="000000" w:themeColor="text1"/>
          <w:sz w:val="22"/>
          <w:szCs w:val="22"/>
          <w:lang w:val="es-MX"/>
        </w:rPr>
        <w:lastRenderedPageBreak/>
        <w:t>La reactancia total de un circuito se obtiene de la diferencia entre la reactancia inductiva y la capacitiva:</w:t>
      </w:r>
    </w:p>
    <w:p w14:paraId="35F372AB" w14:textId="5AB0B18F" w:rsidR="4EAE6EEC" w:rsidRDefault="4EAE6EEC" w:rsidP="00C4083F">
      <w:pPr>
        <w:spacing w:line="360" w:lineRule="auto"/>
        <w:jc w:val="center"/>
      </w:pPr>
      <m:oMathPara>
        <m:oMath>
          <m:r>
            <w:rPr>
              <w:rFonts w:ascii="Cambria Math" w:hAnsi="Cambria Math"/>
            </w:rPr>
            <m:t>X = XL-Xc </m:t>
          </m:r>
        </m:oMath>
      </m:oMathPara>
    </w:p>
    <w:p w14:paraId="390AFC25" w14:textId="056F2F63" w:rsidR="4EAE6EEC" w:rsidRPr="00C4083F" w:rsidRDefault="4EAE6EEC" w:rsidP="00C4083F">
      <w:pPr>
        <w:spacing w:line="360" w:lineRule="auto"/>
        <w:rPr>
          <w:rFonts w:ascii="Raleway" w:eastAsia="Raleway" w:hAnsi="Raleway" w:cs="Raleway"/>
          <w:color w:val="000000" w:themeColor="text1"/>
          <w:sz w:val="22"/>
          <w:szCs w:val="22"/>
          <w:lang w:val="es-MX"/>
        </w:rPr>
      </w:pPr>
      <w:r w:rsidRPr="00C4083F">
        <w:rPr>
          <w:rFonts w:ascii="Raleway" w:eastAsia="Raleway" w:hAnsi="Raleway" w:cs="Raleway"/>
          <w:color w:val="000000" w:themeColor="text1"/>
          <w:sz w:val="22"/>
          <w:szCs w:val="22"/>
          <w:lang w:val="es-MX"/>
        </w:rPr>
        <w:t>Si predomina la inductancia, el circuito se comporta como inductivo (</w:t>
      </w:r>
      <w:r w:rsidRPr="00C4083F">
        <w:rPr>
          <w:rFonts w:ascii="Cambria Math" w:eastAsia="Cambria Math" w:hAnsi="Cambria Math" w:cs="Cambria Math"/>
          <w:i/>
          <w:iCs/>
          <w:color w:val="000000" w:themeColor="text1"/>
          <w:sz w:val="22"/>
          <w:szCs w:val="22"/>
          <w:lang w:val=""/>
        </w:rPr>
        <w:t>X&gt;0</w:t>
      </w:r>
      <w:r w:rsidRPr="00C4083F">
        <w:rPr>
          <w:rFonts w:ascii="Raleway" w:eastAsia="Raleway" w:hAnsi="Raleway" w:cs="Raleway"/>
          <w:color w:val="000000" w:themeColor="text1"/>
          <w:sz w:val="22"/>
          <w:szCs w:val="22"/>
          <w:lang w:val="es-MX"/>
        </w:rPr>
        <w:t>), y la corriente se retrasa respecto a la tensión. Por el contrario, si predomina la capacitancia, el circuito es capacitivo (</w:t>
      </w:r>
      <w:r w:rsidRPr="00C4083F">
        <w:rPr>
          <w:rFonts w:ascii="Cambria Math" w:eastAsia="Cambria Math" w:hAnsi="Cambria Math" w:cs="Cambria Math"/>
          <w:i/>
          <w:iCs/>
          <w:color w:val="000000" w:themeColor="text1"/>
          <w:sz w:val="22"/>
          <w:szCs w:val="22"/>
          <w:lang w:val=""/>
        </w:rPr>
        <w:t>X&lt;0</w:t>
      </w:r>
      <w:r w:rsidRPr="00C4083F">
        <w:rPr>
          <w:rFonts w:ascii="Raleway" w:eastAsia="Raleway" w:hAnsi="Raleway" w:cs="Raleway"/>
          <w:color w:val="000000" w:themeColor="text1"/>
          <w:sz w:val="22"/>
          <w:szCs w:val="22"/>
          <w:lang w:val="es-MX"/>
        </w:rPr>
        <w:t xml:space="preserve">) y la corriente se adelanta respecto a la tensión. En el caso de un circuito RC puro, la reactancia es únicamente </w:t>
      </w:r>
      <w:r w:rsidRPr="00C4083F">
        <w:rPr>
          <w:rFonts w:ascii="Cambria Math" w:eastAsia="Cambria Math" w:hAnsi="Cambria Math" w:cs="Cambria Math"/>
          <w:i/>
          <w:iCs/>
          <w:color w:val="000000" w:themeColor="text1"/>
          <w:sz w:val="22"/>
          <w:szCs w:val="22"/>
          <w:lang w:val=""/>
        </w:rPr>
        <w:t>−XC</w:t>
      </w:r>
      <w:r w:rsidRPr="00C4083F">
        <w:rPr>
          <w:rFonts w:ascii="Raleway" w:eastAsia="Raleway" w:hAnsi="Raleway" w:cs="Raleway"/>
          <w:color w:val="000000" w:themeColor="text1"/>
          <w:sz w:val="22"/>
          <w:szCs w:val="22"/>
          <w:lang w:val="es-MX"/>
        </w:rPr>
        <w:t xml:space="preserve"> .</w:t>
      </w:r>
    </w:p>
    <w:p w14:paraId="22A3CB7A" w14:textId="1AEB63DE" w:rsidR="4EAE6EEC" w:rsidRPr="00C4083F" w:rsidRDefault="4EAE6EEC" w:rsidP="00C4083F">
      <w:pPr>
        <w:spacing w:before="240" w:after="240" w:line="360" w:lineRule="auto"/>
        <w:rPr>
          <w:sz w:val="22"/>
          <w:szCs w:val="22"/>
          <w:lang w:val="es-MX"/>
        </w:rPr>
      </w:pPr>
      <w:r w:rsidRPr="00C4083F">
        <w:rPr>
          <w:rFonts w:ascii="Raleway" w:eastAsia="Raleway" w:hAnsi="Raleway" w:cs="Raleway"/>
          <w:color w:val="000000" w:themeColor="text1"/>
          <w:sz w:val="22"/>
          <w:szCs w:val="22"/>
          <w:lang w:val="es-MX"/>
        </w:rPr>
        <w:t>Finalmente, la oposición de un inductor y un capacitor al paso de corriente alterna se expresa mediante sus reactancias:</w:t>
      </w:r>
    </w:p>
    <w:p w14:paraId="6595CBDB" w14:textId="058F75AC" w:rsidR="4EAE6EEC" w:rsidRDefault="4EAE6EEC" w:rsidP="00C4083F">
      <w:pPr>
        <w:spacing w:before="240" w:after="240" w:line="360" w:lineRule="auto"/>
        <w:jc w:val="center"/>
        <w:rPr>
          <w:rFonts w:ascii="Raleway" w:eastAsia="Raleway" w:hAnsi="Raleway" w:cs="Raleway"/>
          <w:color w:val="000000" w:themeColor="text1"/>
          <w:lang w:val="es-MX"/>
        </w:rPr>
      </w:pPr>
      <m:oMathPara>
        <m:oMath>
          <m:r>
            <w:rPr>
              <w:rFonts w:ascii="Cambria Math" w:hAnsi="Cambria Math"/>
            </w:rPr>
            <m:t>XL = ωL , Xc = </m:t>
          </m:r>
          <m:f>
            <m:fPr>
              <m:ctrlPr>
                <w:rPr>
                  <w:rFonts w:ascii="Cambria Math" w:hAnsi="Cambria Math"/>
                </w:rPr>
              </m:ctrlPr>
            </m:fPr>
            <m:num>
              <m:r>
                <w:rPr>
                  <w:rFonts w:ascii="Cambria Math" w:hAnsi="Cambria Math"/>
                </w:rPr>
                <m:t>1</m:t>
              </m:r>
            </m:num>
            <m:den>
              <m:r>
                <w:rPr>
                  <w:rFonts w:ascii="Cambria Math" w:hAnsi="Cambria Math"/>
                </w:rPr>
                <m:t>ωc</m:t>
              </m:r>
            </m:den>
          </m:f>
        </m:oMath>
      </m:oMathPara>
    </w:p>
    <w:p w14:paraId="72236AE9" w14:textId="1FB48301" w:rsidR="4EAE6EEC" w:rsidRPr="00C4083F" w:rsidRDefault="4EAE6EEC" w:rsidP="00C4083F">
      <w:pPr>
        <w:spacing w:before="240" w:after="240" w:line="360" w:lineRule="auto"/>
        <w:rPr>
          <w:sz w:val="22"/>
          <w:szCs w:val="22"/>
          <w:lang w:val="es-MX"/>
        </w:rPr>
      </w:pPr>
      <w:r w:rsidRPr="00C4083F">
        <w:rPr>
          <w:rFonts w:ascii="Raleway" w:eastAsia="Raleway" w:hAnsi="Raleway" w:cs="Raleway"/>
          <w:color w:val="000000" w:themeColor="text1"/>
          <w:sz w:val="22"/>
          <w:szCs w:val="22"/>
          <w:lang w:val="es-MX"/>
        </w:rPr>
        <w:t xml:space="preserve">La reactancia inductiva </w:t>
      </w:r>
      <w:r w:rsidR="00C4083F" w:rsidRPr="00C4083F">
        <w:rPr>
          <w:rFonts w:ascii="Cambria Math" w:eastAsia="Cambria Math" w:hAnsi="Cambria Math" w:cs="Cambria Math"/>
          <w:i/>
          <w:iCs/>
          <w:color w:val="000000" w:themeColor="text1"/>
          <w:sz w:val="22"/>
          <w:szCs w:val="22"/>
          <w:lang w:val=""/>
        </w:rPr>
        <w:t>XL</w:t>
      </w:r>
      <w:r w:rsidR="00C4083F" w:rsidRPr="00C4083F">
        <w:rPr>
          <w:rFonts w:ascii="Raleway" w:eastAsia="Raleway" w:hAnsi="Raleway" w:cs="Raleway"/>
          <w:color w:val="000000" w:themeColor="text1"/>
          <w:sz w:val="22"/>
          <w:szCs w:val="22"/>
          <w:lang w:val="es-MX"/>
        </w:rPr>
        <w:t xml:space="preserve"> aumenta</w:t>
      </w:r>
      <w:r w:rsidRPr="00C4083F">
        <w:rPr>
          <w:rFonts w:ascii="Raleway" w:eastAsia="Raleway" w:hAnsi="Raleway" w:cs="Raleway"/>
          <w:color w:val="000000" w:themeColor="text1"/>
          <w:sz w:val="22"/>
          <w:szCs w:val="22"/>
          <w:lang w:val="es-MX"/>
        </w:rPr>
        <w:t xml:space="preserve"> proporcionalmente con la frecuencia y la inductancia, mientras que la reactancia capacitiva </w:t>
      </w:r>
      <w:r w:rsidR="00C4083F" w:rsidRPr="00C4083F">
        <w:rPr>
          <w:rFonts w:ascii="Cambria Math" w:eastAsia="Cambria Math" w:hAnsi="Cambria Math" w:cs="Cambria Math"/>
          <w:i/>
          <w:iCs/>
          <w:color w:val="000000" w:themeColor="text1"/>
          <w:sz w:val="22"/>
          <w:szCs w:val="22"/>
          <w:lang w:val=""/>
        </w:rPr>
        <w:t>XC</w:t>
      </w:r>
      <w:r w:rsidR="00C4083F" w:rsidRPr="00C4083F">
        <w:rPr>
          <w:rFonts w:ascii="Raleway" w:eastAsia="Raleway" w:hAnsi="Raleway" w:cs="Raleway"/>
          <w:color w:val="000000" w:themeColor="text1"/>
          <w:sz w:val="22"/>
          <w:szCs w:val="22"/>
          <w:lang w:val="es-MX"/>
        </w:rPr>
        <w:t xml:space="preserve"> disminuye</w:t>
      </w:r>
      <w:r w:rsidRPr="00C4083F">
        <w:rPr>
          <w:rFonts w:ascii="Raleway" w:eastAsia="Raleway" w:hAnsi="Raleway" w:cs="Raleway"/>
          <w:color w:val="000000" w:themeColor="text1"/>
          <w:sz w:val="22"/>
          <w:szCs w:val="22"/>
          <w:lang w:val="es-MX"/>
        </w:rPr>
        <w:t xml:space="preserve"> al incrementar la frecuencia o la capacitancia. Estas expresiones permiten determinar el comportamiento del circuito ante diferentes frecuencias y constituyen la base para construir los triángulos de impedancia y diagramas fasoriales.</w:t>
      </w:r>
    </w:p>
    <w:p w14:paraId="24A9859F" w14:textId="6945E7BC" w:rsidR="4EAE6EEC" w:rsidRPr="00C4083F" w:rsidRDefault="4EAE6EEC" w:rsidP="00C4083F">
      <w:pPr>
        <w:spacing w:before="240" w:after="240" w:line="360" w:lineRule="auto"/>
        <w:rPr>
          <w:rFonts w:ascii="Raleway" w:eastAsia="Raleway" w:hAnsi="Raleway" w:cs="Raleway"/>
          <w:color w:val="000000" w:themeColor="text1"/>
          <w:sz w:val="22"/>
          <w:szCs w:val="22"/>
          <w:lang w:val="es-MX"/>
        </w:rPr>
      </w:pPr>
      <w:r w:rsidRPr="00C4083F">
        <w:rPr>
          <w:rFonts w:ascii="Raleway" w:eastAsia="Raleway" w:hAnsi="Raleway" w:cs="Raleway"/>
          <w:color w:val="000000" w:themeColor="text1"/>
          <w:sz w:val="22"/>
          <w:szCs w:val="22"/>
          <w:lang w:val="es-MX"/>
        </w:rPr>
        <w:t>En este caso para el circuito RC, tenemos lo siguiente:</w:t>
      </w:r>
    </w:p>
    <w:p w14:paraId="43EE1DF7" w14:textId="5219D6FA" w:rsidR="4EAE6EEC" w:rsidRDefault="4EAE6EEC" w:rsidP="00C4083F">
      <w:pPr>
        <w:spacing w:before="240" w:after="240" w:line="360" w:lineRule="auto"/>
      </w:pPr>
      <m:oMathPara>
        <m:oMath>
          <m:r>
            <w:rPr>
              <w:rFonts w:ascii="Cambria Math" w:hAnsi="Cambria Math"/>
            </w:rPr>
            <m:t>Z = R +jX </m:t>
          </m:r>
        </m:oMath>
      </m:oMathPara>
    </w:p>
    <w:p w14:paraId="5630B12D" w14:textId="5E965D52" w:rsidR="4EAE6EEC" w:rsidRDefault="4EAE6EEC" w:rsidP="00C4083F">
      <w:pPr>
        <w:spacing w:before="240" w:after="240" w:line="360" w:lineRule="auto"/>
      </w:pPr>
      <m:oMathPara>
        <m:oMath>
          <m:r>
            <w:rPr>
              <w:rFonts w:ascii="Cambria Math" w:hAnsi="Cambria Math"/>
            </w:rPr>
            <m:t>X = Xl -Xc </m:t>
          </m:r>
        </m:oMath>
      </m:oMathPara>
    </w:p>
    <w:p w14:paraId="01228D0B" w14:textId="492DAE89" w:rsidR="4EAE6EEC" w:rsidRDefault="4EAE6EEC" w:rsidP="66067878">
      <w:pPr>
        <w:spacing w:before="240" w:after="240" w:line="360" w:lineRule="auto"/>
        <w:jc w:val="center"/>
      </w:pPr>
      <m:oMathPara>
        <m:oMath>
          <m:r>
            <w:rPr>
              <w:rFonts w:ascii="Cambria Math" w:hAnsi="Cambria Math"/>
            </w:rPr>
            <m:t>XL = JwL , Xc = </m:t>
          </m:r>
          <m:f>
            <m:fPr>
              <m:ctrlPr>
                <w:rPr>
                  <w:rFonts w:ascii="Cambria Math" w:hAnsi="Cambria Math"/>
                </w:rPr>
              </m:ctrlPr>
            </m:fPr>
            <m:num>
              <m:r>
                <w:rPr>
                  <w:rFonts w:ascii="Cambria Math" w:hAnsi="Cambria Math"/>
                </w:rPr>
                <m:t>1</m:t>
              </m:r>
            </m:num>
            <m:den>
              <m:r>
                <w:rPr>
                  <w:rFonts w:ascii="Cambria Math" w:hAnsi="Cambria Math"/>
                </w:rPr>
                <m:t>JwC</m:t>
              </m:r>
            </m:den>
          </m:f>
        </m:oMath>
      </m:oMathPara>
    </w:p>
    <w:p w14:paraId="6131320A" w14:textId="17028278" w:rsidR="4EAE6EEC" w:rsidRPr="00C4083F" w:rsidRDefault="4EAE6EEC" w:rsidP="00C4083F">
      <w:pPr>
        <w:spacing w:before="240" w:after="240" w:line="360" w:lineRule="auto"/>
        <w:rPr>
          <w:rFonts w:ascii="Raleway" w:eastAsia="Raleway" w:hAnsi="Raleway" w:cs="Raleway"/>
          <w:color w:val="000000" w:themeColor="text1"/>
          <w:sz w:val="22"/>
          <w:szCs w:val="22"/>
          <w:lang w:val="es-MX"/>
        </w:rPr>
      </w:pPr>
      <w:r w:rsidRPr="00C4083F">
        <w:rPr>
          <w:rFonts w:ascii="Raleway" w:eastAsia="Raleway" w:hAnsi="Raleway" w:cs="Raleway"/>
          <w:color w:val="000000" w:themeColor="text1"/>
          <w:sz w:val="22"/>
          <w:szCs w:val="22"/>
          <w:lang w:val="es-MX"/>
        </w:rPr>
        <w:t xml:space="preserve">Y sabemos que: </w:t>
      </w:r>
      <m:oMath>
        <m:r>
          <w:rPr>
            <w:rFonts w:ascii="Cambria Math" w:hAnsi="Cambria Math"/>
          </w:rPr>
          <m:t>E</m:t>
        </m:r>
        <m:r>
          <w:rPr>
            <w:rFonts w:ascii="Cambria Math" w:hAnsi="Cambria Math"/>
            <w:lang w:val="es-MX"/>
          </w:rPr>
          <m:t> = </m:t>
        </m:r>
        <m:r>
          <w:rPr>
            <w:rFonts w:ascii="Cambria Math" w:hAnsi="Cambria Math"/>
          </w:rPr>
          <m:t>V</m:t>
        </m:r>
        <m:d>
          <m:dPr>
            <m:ctrlPr>
              <w:rPr>
                <w:rFonts w:ascii="Cambria Math" w:hAnsi="Cambria Math"/>
              </w:rPr>
            </m:ctrlPr>
          </m:dPr>
          <m:e>
            <m:r>
              <w:rPr>
                <w:rFonts w:ascii="Cambria Math" w:hAnsi="Cambria Math"/>
              </w:rPr>
              <m:t>senwt</m:t>
            </m:r>
          </m:e>
        </m:d>
      </m:oMath>
      <w:r w:rsidRPr="7BD18486">
        <w:rPr>
          <w:rFonts w:ascii="Raleway" w:eastAsia="Raleway" w:hAnsi="Raleway" w:cs="Raleway"/>
          <w:lang w:val="es-MX"/>
        </w:rPr>
        <w:t xml:space="preserve"> </w:t>
      </w:r>
    </w:p>
    <w:p w14:paraId="5F74F53E" w14:textId="618B2742" w:rsidR="00C4083F" w:rsidRPr="00C4083F" w:rsidRDefault="4EAE6EEC" w:rsidP="00C4083F">
      <w:pPr>
        <w:spacing w:before="240" w:after="240" w:line="360" w:lineRule="auto"/>
        <w:rPr>
          <w:rFonts w:ascii="Raleway" w:eastAsia="Raleway" w:hAnsi="Raleway" w:cs="Raleway"/>
          <w:lang w:val="es-MX"/>
        </w:rPr>
      </w:pPr>
      <w:r w:rsidRPr="00C4083F">
        <w:rPr>
          <w:rFonts w:ascii="Raleway" w:eastAsia="Raleway" w:hAnsi="Raleway" w:cs="Raleway"/>
          <w:lang w:val="es-MX"/>
        </w:rPr>
        <w:t xml:space="preserve">Por lo tanto: </w:t>
      </w:r>
      <m:oMath>
        <m:r>
          <w:rPr>
            <w:rFonts w:ascii="Cambria Math" w:hAnsi="Cambria Math"/>
          </w:rPr>
          <m:t>Z</m:t>
        </m:r>
        <m:r>
          <w:rPr>
            <w:rFonts w:ascii="Cambria Math" w:hAnsi="Cambria Math"/>
            <w:lang w:val="es-MX"/>
          </w:rPr>
          <m:t> = </m:t>
        </m:r>
        <m:r>
          <w:rPr>
            <w:rFonts w:ascii="Cambria Math" w:hAnsi="Cambria Math"/>
          </w:rPr>
          <m:t>R</m:t>
        </m:r>
        <m:r>
          <w:rPr>
            <w:rFonts w:ascii="Cambria Math" w:hAnsi="Cambria Math"/>
            <w:lang w:val="es-MX"/>
          </w:rPr>
          <m:t>-</m:t>
        </m:r>
        <m:r>
          <w:rPr>
            <w:rFonts w:ascii="Cambria Math" w:hAnsi="Cambria Math"/>
          </w:rPr>
          <m:t>jxc</m:t>
        </m:r>
        <m:r>
          <w:rPr>
            <w:rFonts w:ascii="Cambria Math" w:hAnsi="Cambria Math"/>
            <w:lang w:val="es-MX"/>
          </w:rPr>
          <m:t> </m:t>
        </m:r>
      </m:oMath>
    </w:p>
    <w:p w14:paraId="438D74FB" w14:textId="392470DB" w:rsidR="4EAE6EEC" w:rsidRPr="00082474" w:rsidRDefault="4EAE6EEC" w:rsidP="00C4083F">
      <w:pPr>
        <w:spacing w:before="240" w:after="240" w:line="360" w:lineRule="auto"/>
        <w:rPr>
          <w:rFonts w:ascii="Raleway" w:eastAsia="Raleway" w:hAnsi="Raleway" w:cs="Raleway"/>
          <w:lang w:val="es-MX"/>
        </w:rPr>
      </w:pPr>
      <w:r w:rsidRPr="00082474">
        <w:rPr>
          <w:rFonts w:ascii="Raleway" w:eastAsia="Raleway" w:hAnsi="Raleway" w:cs="Raleway"/>
          <w:sz w:val="22"/>
          <w:szCs w:val="22"/>
          <w:lang w:val="es-MX"/>
        </w:rPr>
        <w:t>Para el diagrama de imped</w:t>
      </w:r>
      <w:r w:rsidR="00C4083F" w:rsidRPr="00082474">
        <w:rPr>
          <w:rFonts w:ascii="Raleway" w:eastAsia="Raleway" w:hAnsi="Raleway" w:cs="Raleway"/>
          <w:sz w:val="22"/>
          <w:szCs w:val="22"/>
          <w:lang w:val="es-MX"/>
        </w:rPr>
        <w:t>a</w:t>
      </w:r>
      <w:r w:rsidRPr="00082474">
        <w:rPr>
          <w:rFonts w:ascii="Raleway" w:eastAsia="Raleway" w:hAnsi="Raleway" w:cs="Raleway"/>
          <w:sz w:val="22"/>
          <w:szCs w:val="22"/>
          <w:lang w:val="es-MX"/>
        </w:rPr>
        <w:t xml:space="preserve">ncias: </w:t>
      </w:r>
      <m:oMath>
        <m:r>
          <w:rPr>
            <w:rFonts w:ascii="Cambria Math" w:hAnsi="Cambria Math"/>
          </w:rPr>
          <m:t>Z</m:t>
        </m:r>
        <m:r>
          <w:rPr>
            <w:rFonts w:ascii="Cambria Math" w:hAnsi="Cambria Math"/>
            <w:lang w:val="es-MX"/>
          </w:rPr>
          <m:t> =</m:t>
        </m:r>
        <m:r>
          <w:rPr>
            <w:rFonts w:ascii="Cambria Math" w:hAnsi="Cambria Math"/>
          </w:rPr>
          <m:t>z</m:t>
        </m:r>
        <m:r>
          <w:rPr>
            <w:rFonts w:ascii="Cambria Math" w:hAnsi="Cambria Math"/>
            <w:lang w:val="es-MX"/>
          </w:rPr>
          <m:t> ∠</m:t>
        </m:r>
        <m:r>
          <w:rPr>
            <w:rFonts w:ascii="Cambria Math" w:hAnsi="Cambria Math"/>
          </w:rPr>
          <m:t>θ</m:t>
        </m:r>
        <m:r>
          <w:rPr>
            <w:rFonts w:ascii="Cambria Math" w:hAnsi="Cambria Math"/>
            <w:lang w:val="es-MX"/>
          </w:rPr>
          <m:t> </m:t>
        </m:r>
      </m:oMath>
    </w:p>
    <w:p w14:paraId="5AD83E08" w14:textId="17DCF720" w:rsidR="4EAE6EEC" w:rsidRPr="00C4083F" w:rsidRDefault="4EAE6EEC" w:rsidP="00C4083F">
      <w:pPr>
        <w:spacing w:before="240" w:after="240" w:line="360" w:lineRule="auto"/>
        <w:rPr>
          <w:rFonts w:ascii="Raleway" w:eastAsia="Raleway" w:hAnsi="Raleway" w:cs="Raleway"/>
          <w:lang w:val="es-MX"/>
        </w:rPr>
      </w:pPr>
      <w:r w:rsidRPr="00C4083F">
        <w:rPr>
          <w:rFonts w:ascii="Raleway" w:eastAsia="Raleway" w:hAnsi="Raleway" w:cs="Raleway"/>
          <w:sz w:val="22"/>
          <w:szCs w:val="22"/>
          <w:lang w:val="es-MX"/>
        </w:rPr>
        <w:t>Para el fasor de voltaje</w:t>
      </w:r>
      <w:r w:rsidRPr="7BD18486">
        <w:rPr>
          <w:rFonts w:ascii="Raleway" w:eastAsia="Raleway" w:hAnsi="Raleway" w:cs="Raleway"/>
          <w:lang w:val="es-MX"/>
        </w:rPr>
        <w:t xml:space="preserve">: </w:t>
      </w:r>
      <m:oMath>
        <m:r>
          <w:rPr>
            <w:rFonts w:ascii="Cambria Math" w:hAnsi="Cambria Math"/>
          </w:rPr>
          <m:t>V</m:t>
        </m:r>
        <m:r>
          <w:rPr>
            <w:rFonts w:ascii="Cambria Math" w:hAnsi="Cambria Math"/>
            <w:lang w:val="es-MX"/>
          </w:rPr>
          <m:t> = </m:t>
        </m:r>
        <m:f>
          <m:fPr>
            <m:ctrlPr>
              <w:rPr>
                <w:rFonts w:ascii="Cambria Math" w:hAnsi="Cambria Math"/>
              </w:rPr>
            </m:ctrlPr>
          </m:fPr>
          <m:num>
            <m:r>
              <w:rPr>
                <w:rFonts w:ascii="Cambria Math" w:hAnsi="Cambria Math"/>
              </w:rPr>
              <m:t>v</m:t>
            </m:r>
          </m:num>
          <m:den>
            <m:rad>
              <m:radPr>
                <m:degHide m:val="1"/>
                <m:ctrlPr>
                  <w:rPr>
                    <w:rFonts w:ascii="Cambria Math" w:hAnsi="Cambria Math"/>
                  </w:rPr>
                </m:ctrlPr>
              </m:radPr>
              <m:deg/>
              <m:e>
                <m:r>
                  <w:rPr>
                    <w:rFonts w:ascii="Cambria Math" w:hAnsi="Cambria Math"/>
                    <w:lang w:val="es-MX"/>
                  </w:rPr>
                  <m:t>2</m:t>
                </m:r>
              </m:e>
            </m:rad>
          </m:den>
        </m:f>
        <m:r>
          <w:rPr>
            <w:rFonts w:ascii="Cambria Math" w:hAnsi="Cambria Math"/>
            <w:lang w:val="es-MX"/>
          </w:rPr>
          <m:t>∠0°</m:t>
        </m:r>
      </m:oMath>
    </w:p>
    <w:p w14:paraId="44D82EFD" w14:textId="7B9E0CFF" w:rsidR="4EAE6EEC" w:rsidRPr="00C4083F" w:rsidRDefault="4EAE6EEC" w:rsidP="00C4083F">
      <w:pPr>
        <w:spacing w:before="240" w:after="240" w:line="360" w:lineRule="auto"/>
        <w:rPr>
          <w:rFonts w:ascii="Raleway" w:eastAsia="Raleway" w:hAnsi="Raleway" w:cs="Raleway"/>
          <w:sz w:val="22"/>
          <w:szCs w:val="22"/>
          <w:lang w:val="es-MX"/>
        </w:rPr>
      </w:pPr>
      <w:r w:rsidRPr="00C4083F">
        <w:rPr>
          <w:rFonts w:ascii="Raleway" w:eastAsia="Raleway" w:hAnsi="Raleway" w:cs="Raleway"/>
          <w:sz w:val="22"/>
          <w:szCs w:val="22"/>
          <w:lang w:val="es-MX"/>
        </w:rPr>
        <w:t xml:space="preserve">Para el fasor de corriente: </w:t>
      </w:r>
    </w:p>
    <w:p w14:paraId="654125BB" w14:textId="2D4F45CE" w:rsidR="4EAE6EEC" w:rsidRDefault="4EAE6EEC" w:rsidP="00C4083F">
      <w:pPr>
        <w:spacing w:before="240" w:after="240" w:line="360" w:lineRule="auto"/>
      </w:pPr>
      <m:oMathPara>
        <m:oMath>
          <m:r>
            <w:rPr>
              <w:rFonts w:ascii="Cambria Math" w:hAnsi="Cambria Math"/>
            </w:rPr>
            <w:lastRenderedPageBreak/>
            <m:t>V =IZ </m:t>
          </m:r>
        </m:oMath>
      </m:oMathPara>
    </w:p>
    <w:p w14:paraId="25CA7571" w14:textId="0E01D247" w:rsidR="4EAE6EEC" w:rsidRDefault="4EAE6EEC" w:rsidP="00C4083F">
      <w:pPr>
        <w:spacing w:before="240" w:after="240" w:line="360" w:lineRule="auto"/>
      </w:pPr>
      <m:oMathPara>
        <m:oMath>
          <m:r>
            <w:rPr>
              <w:rFonts w:ascii="Cambria Math" w:hAnsi="Cambria Math"/>
            </w:rPr>
            <m:t>I = </m:t>
          </m:r>
          <m:f>
            <m:fPr>
              <m:ctrlPr>
                <w:rPr>
                  <w:rFonts w:ascii="Cambria Math" w:hAnsi="Cambria Math"/>
                </w:rPr>
              </m:ctrlPr>
            </m:fPr>
            <m:num>
              <m:r>
                <w:rPr>
                  <w:rFonts w:ascii="Cambria Math" w:hAnsi="Cambria Math"/>
                </w:rPr>
                <m:t>V</m:t>
              </m:r>
            </m:num>
            <m:den>
              <m:r>
                <w:rPr>
                  <w:rFonts w:ascii="Cambria Math" w:hAnsi="Cambria Math"/>
                </w:rPr>
                <m:t>z </m:t>
              </m:r>
            </m:den>
          </m:f>
          <m:r>
            <w:rPr>
              <w:rFonts w:ascii="Cambria Math" w:hAnsi="Cambria Math"/>
            </w:rPr>
            <m:t> = </m:t>
          </m:r>
          <m:f>
            <m:fPr>
              <m:ctrlPr>
                <w:rPr>
                  <w:rFonts w:ascii="Cambria Math" w:hAnsi="Cambria Math"/>
                </w:rPr>
              </m:ctrlPr>
            </m:fPr>
            <m:num>
              <m:d>
                <m:dPr>
                  <m:ctrlPr>
                    <w:rPr>
                      <w:rFonts w:ascii="Cambria Math" w:hAnsi="Cambria Math"/>
                    </w:rPr>
                  </m:ctrlPr>
                </m:dPr>
                <m:e>
                  <m:f>
                    <m:fPr>
                      <m:ctrlPr>
                        <w:rPr>
                          <w:rFonts w:ascii="Cambria Math" w:hAnsi="Cambria Math"/>
                        </w:rPr>
                      </m:ctrlPr>
                    </m:fPr>
                    <m:num>
                      <m:r>
                        <w:rPr>
                          <w:rFonts w:ascii="Cambria Math" w:hAnsi="Cambria Math"/>
                        </w:rPr>
                        <m:t>V</m:t>
                      </m:r>
                    </m:num>
                    <m:den>
                      <m:rad>
                        <m:radPr>
                          <m:degHide m:val="1"/>
                          <m:ctrlPr>
                            <w:rPr>
                              <w:rFonts w:ascii="Cambria Math" w:hAnsi="Cambria Math"/>
                            </w:rPr>
                          </m:ctrlPr>
                        </m:radPr>
                        <m:deg/>
                        <m:e>
                          <m:r>
                            <w:rPr>
                              <w:rFonts w:ascii="Cambria Math" w:hAnsi="Cambria Math"/>
                            </w:rPr>
                            <m:t>2</m:t>
                          </m:r>
                        </m:e>
                      </m:rad>
                    </m:den>
                  </m:f>
                  <m:r>
                    <w:rPr>
                      <w:rFonts w:ascii="Cambria Math" w:hAnsi="Cambria Math"/>
                    </w:rPr>
                    <m:t>∠0°</m:t>
                  </m:r>
                </m:e>
              </m:d>
            </m:num>
            <m:den>
              <m:r>
                <w:rPr>
                  <w:rFonts w:ascii="Cambria Math" w:hAnsi="Cambria Math"/>
                </w:rPr>
                <m:t>Z ∠ θ</m:t>
              </m:r>
            </m:den>
          </m:f>
        </m:oMath>
      </m:oMathPara>
    </w:p>
    <w:p w14:paraId="7F7F53A8" w14:textId="10D8B354" w:rsidR="4EAE6EEC" w:rsidRDefault="4EAE6EEC" w:rsidP="00C4083F">
      <w:pPr>
        <w:spacing w:before="240" w:after="240" w:line="360" w:lineRule="auto"/>
      </w:pPr>
      <m:oMathPara>
        <m:oMath>
          <m:r>
            <m:rPr>
              <m:sty m:val="p"/>
            </m:rPr>
            <w:rPr>
              <w:rFonts w:ascii="Cambria Math" w:hAnsi="Cambria Math"/>
            </w:rPr>
            <m:t>Π</m:t>
          </m:r>
          <m:r>
            <w:rPr>
              <w:rFonts w:ascii="Cambria Math" w:hAnsi="Cambria Math"/>
            </w:rPr>
            <m:t> = I ∠ θ </m:t>
          </m:r>
        </m:oMath>
      </m:oMathPara>
    </w:p>
    <w:p w14:paraId="64F0A74E" w14:textId="1796B180" w:rsidR="4EAE6EEC" w:rsidRDefault="4EAE6EEC" w:rsidP="00C4083F">
      <w:pPr>
        <w:spacing w:before="240" w:after="240" w:line="360" w:lineRule="auto"/>
      </w:pPr>
      <m:oMathPara>
        <m:oMath>
          <m:r>
            <w:rPr>
              <w:rFonts w:ascii="Cambria Math" w:hAnsi="Cambria Math"/>
            </w:rPr>
            <m:t>I = </m:t>
          </m:r>
          <m:f>
            <m:fPr>
              <m:ctrlPr>
                <w:rPr>
                  <w:rFonts w:ascii="Cambria Math" w:hAnsi="Cambria Math"/>
                </w:rPr>
              </m:ctrlPr>
            </m:fPr>
            <m:num>
              <m:d>
                <m:dPr>
                  <m:ctrlPr>
                    <w:rPr>
                      <w:rFonts w:ascii="Cambria Math" w:hAnsi="Cambria Math"/>
                    </w:rPr>
                  </m:ctrlPr>
                </m:dPr>
                <m:e>
                  <m:f>
                    <m:fPr>
                      <m:ctrlPr>
                        <w:rPr>
                          <w:rFonts w:ascii="Cambria Math" w:hAnsi="Cambria Math"/>
                        </w:rPr>
                      </m:ctrlPr>
                    </m:fPr>
                    <m:num>
                      <m:r>
                        <w:rPr>
                          <w:rFonts w:ascii="Cambria Math" w:hAnsi="Cambria Math"/>
                        </w:rPr>
                        <m:t>V</m:t>
                      </m:r>
                    </m:num>
                    <m:den>
                      <m:rad>
                        <m:radPr>
                          <m:degHide m:val="1"/>
                          <m:ctrlPr>
                            <w:rPr>
                              <w:rFonts w:ascii="Cambria Math" w:hAnsi="Cambria Math"/>
                            </w:rPr>
                          </m:ctrlPr>
                        </m:radPr>
                        <m:deg/>
                        <m:e>
                          <m:r>
                            <w:rPr>
                              <w:rFonts w:ascii="Cambria Math" w:hAnsi="Cambria Math"/>
                            </w:rPr>
                            <m:t>2</m:t>
                          </m:r>
                        </m:e>
                      </m:rad>
                    </m:den>
                  </m:f>
                </m:e>
              </m:d>
            </m:num>
            <m:den>
              <m:r>
                <w:rPr>
                  <w:rFonts w:ascii="Cambria Math" w:hAnsi="Cambria Math"/>
                </w:rPr>
                <m:t>Z</m:t>
              </m:r>
            </m:den>
          </m:f>
        </m:oMath>
      </m:oMathPara>
    </w:p>
    <w:p w14:paraId="48BD3722" w14:textId="6244AF83" w:rsidR="4EAE6EEC" w:rsidRDefault="4EAE6EEC" w:rsidP="00C4083F">
      <w:pPr>
        <w:spacing w:before="240" w:after="240" w:line="360" w:lineRule="auto"/>
      </w:pPr>
      <m:oMathPara>
        <m:oMath>
          <m:r>
            <w:rPr>
              <w:rFonts w:ascii="Cambria Math" w:hAnsi="Cambria Math"/>
            </w:rPr>
            <m:t>Z = </m:t>
          </m:r>
          <m:rad>
            <m:radPr>
              <m:degHide m:val="1"/>
              <m:ctrlPr>
                <w:rPr>
                  <w:rFonts w:ascii="Cambria Math" w:hAnsi="Cambria Math"/>
                </w:rPr>
              </m:ctrlPr>
            </m:radPr>
            <m:deg/>
            <m:e>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+X</m:t>
              </m:r>
              <m:sSup>
                <m:sSupPr>
                  <m:ctrlPr>
                    <w:rPr>
                      <w:rFonts w:ascii="Cambria Math" w:hAnsi="Cambria Math"/>
                    </w:rPr>
                  </m:ctrlPr>
                </m:sSupPr>
                <m:e>
                  <m:r>
                    <w:rPr>
                      <w:rFonts w:ascii="Cambria Math" w:hAnsi="Cambria Math"/>
                    </w:rPr>
                    <m:t>c</m:t>
                  </m:r>
                </m:e>
                <m:sup>
                  <m:r>
                    <w:rPr>
                      <w:rFonts w:ascii="Cambria Math" w:hAnsi="Cambria Math"/>
                    </w:rPr>
                    <m:t>2</m:t>
                  </m:r>
                </m:sup>
              </m:sSup>
            </m:e>
          </m:rad>
        </m:oMath>
      </m:oMathPara>
    </w:p>
    <w:p w14:paraId="365C5445" w14:textId="3579499A" w:rsidR="4EAE6EEC" w:rsidRDefault="4EAE6EEC" w:rsidP="00C4083F">
      <w:pPr>
        <w:spacing w:before="240" w:after="240" w:line="360" w:lineRule="auto"/>
      </w:pPr>
      <m:oMathPara>
        <m:oMath>
          <m:r>
            <w:rPr>
              <w:rFonts w:ascii="Cambria Math" w:hAnsi="Cambria Math"/>
            </w:rPr>
            <m:t>V</m:t>
          </m:r>
          <m:d>
            <m:dPr>
              <m:ctrlPr>
                <w:rPr>
                  <w:rFonts w:ascii="Cambria Math" w:hAnsi="Cambria Math"/>
                </w:rPr>
              </m:ctrlPr>
            </m:dPr>
            <m:e>
              <m:r>
                <w:rPr>
                  <w:rFonts w:ascii="Cambria Math" w:hAnsi="Cambria Math"/>
                </w:rPr>
                <m:t>t</m:t>
              </m:r>
            </m:e>
          </m:d>
          <m:r>
            <w:rPr>
              <w:rFonts w:ascii="Cambria Math" w:hAnsi="Cambria Math"/>
            </w:rPr>
            <m:t> = Vsen ωt</m:t>
          </m:r>
        </m:oMath>
      </m:oMathPara>
    </w:p>
    <w:p w14:paraId="01638ADC" w14:textId="59A4D685" w:rsidR="4EAE6EEC" w:rsidRDefault="4EAE6EEC" w:rsidP="00C4083F">
      <w:pPr>
        <w:spacing w:before="240" w:after="240" w:line="360" w:lineRule="auto"/>
      </w:pPr>
      <m:oMathPara>
        <m:oMath>
          <m:r>
            <w:rPr>
              <w:rFonts w:ascii="Cambria Math" w:hAnsi="Cambria Math"/>
            </w:rPr>
            <m:t>i</m:t>
          </m:r>
          <m:d>
            <m:dPr>
              <m:ctrlPr>
                <w:rPr>
                  <w:rFonts w:ascii="Cambria Math" w:hAnsi="Cambria Math"/>
                </w:rPr>
              </m:ctrlPr>
            </m:dPr>
            <m:e>
              <m:r>
                <w:rPr>
                  <w:rFonts w:ascii="Cambria Math" w:hAnsi="Cambria Math"/>
                </w:rPr>
                <m:t>t</m:t>
              </m:r>
            </m:e>
          </m:d>
          <m:r>
            <w:rPr>
              <w:rFonts w:ascii="Cambria Math" w:hAnsi="Cambria Math"/>
            </w:rPr>
            <m:t> = isen</m:t>
          </m:r>
          <m:d>
            <m:dPr>
              <m:ctrlPr>
                <w:rPr>
                  <w:rFonts w:ascii="Cambria Math" w:hAnsi="Cambria Math"/>
                </w:rPr>
              </m:ctrlPr>
            </m:dPr>
            <m:e>
              <m:r>
                <w:rPr>
                  <w:rFonts w:ascii="Cambria Math" w:hAnsi="Cambria Math"/>
                </w:rPr>
                <m:t>ωt+θ</m:t>
              </m:r>
            </m:e>
          </m:d>
        </m:oMath>
      </m:oMathPara>
    </w:p>
    <w:p w14:paraId="7266C3E6" w14:textId="6CED016A" w:rsidR="4EAE6EEC" w:rsidRPr="00C4083F" w:rsidRDefault="4EAE6EEC" w:rsidP="00C4083F">
      <w:pPr>
        <w:spacing w:before="240" w:after="240" w:line="360" w:lineRule="auto"/>
        <w:rPr>
          <w:rFonts w:ascii="Raleway" w:eastAsia="Raleway" w:hAnsi="Raleway" w:cs="Raleway"/>
          <w:sz w:val="22"/>
          <w:szCs w:val="22"/>
          <w:lang w:val="es-ES"/>
        </w:rPr>
      </w:pPr>
      <w:r w:rsidRPr="00C4083F">
        <w:rPr>
          <w:rFonts w:ascii="Raleway" w:eastAsia="Raleway" w:hAnsi="Raleway" w:cs="Raleway"/>
          <w:sz w:val="22"/>
          <w:szCs w:val="22"/>
          <w:lang w:val="es-ES"/>
        </w:rPr>
        <w:t xml:space="preserve">Por lo tanto, la corriente adelanta al voltaje en un ángulo </w:t>
      </w:r>
      <m:oMath>
        <m:r>
          <w:rPr>
            <w:rFonts w:ascii="Cambria Math" w:hAnsi="Cambria Math"/>
            <w:sz w:val="22"/>
            <w:szCs w:val="22"/>
          </w:rPr>
          <m:t>θ</m:t>
        </m:r>
        <m:r>
          <w:rPr>
            <w:rFonts w:ascii="Cambria Math" w:hAnsi="Cambria Math"/>
            <w:sz w:val="22"/>
            <w:szCs w:val="22"/>
            <w:lang w:val="es-MX"/>
          </w:rPr>
          <m:t> </m:t>
        </m:r>
      </m:oMath>
      <w:r w:rsidRPr="00C4083F">
        <w:rPr>
          <w:rFonts w:ascii="Raleway" w:eastAsia="Raleway" w:hAnsi="Raleway" w:cs="Raleway"/>
          <w:sz w:val="22"/>
          <w:szCs w:val="22"/>
          <w:lang w:val="es-ES"/>
        </w:rPr>
        <w:t xml:space="preserve">, el cual depende de Xc y R </w:t>
      </w:r>
    </w:p>
    <w:p w14:paraId="791AF9AA" w14:textId="07EBDBBD" w:rsidR="4EAE6EEC" w:rsidRPr="00C4083F" w:rsidRDefault="4EAE6EEC" w:rsidP="00C4083F">
      <w:pPr>
        <w:spacing w:before="240" w:after="240" w:line="360" w:lineRule="auto"/>
        <w:rPr>
          <w:rFonts w:ascii="Raleway" w:eastAsia="Raleway" w:hAnsi="Raleway" w:cs="Raleway"/>
          <w:sz w:val="22"/>
          <w:szCs w:val="22"/>
          <w:lang w:val="es-ES"/>
        </w:rPr>
      </w:pPr>
      <w:r w:rsidRPr="00C4083F">
        <w:rPr>
          <w:rFonts w:ascii="Raleway" w:eastAsia="Raleway" w:hAnsi="Raleway" w:cs="Raleway"/>
          <w:sz w:val="22"/>
          <w:szCs w:val="22"/>
          <w:lang w:val="es-ES"/>
        </w:rPr>
        <w:t xml:space="preserve">En nuestro ejemplo práctico, tenemos los siguientes datos: </w:t>
      </w:r>
    </w:p>
    <w:p w14:paraId="05EA36B8" w14:textId="1E9DAB9A" w:rsidR="4EAE6EEC" w:rsidRPr="00C4083F" w:rsidRDefault="4EAE6EEC" w:rsidP="00C4083F">
      <w:pPr>
        <w:pStyle w:val="Prrafodelista"/>
        <w:numPr>
          <w:ilvl w:val="0"/>
          <w:numId w:val="25"/>
        </w:numPr>
        <w:spacing w:before="240" w:after="240" w:line="360" w:lineRule="auto"/>
        <w:rPr>
          <w:rFonts w:ascii="Raleway" w:eastAsia="Raleway" w:hAnsi="Raleway" w:cs="Raleway"/>
          <w:color w:val="000000" w:themeColor="text1"/>
          <w:sz w:val="22"/>
          <w:szCs w:val="22"/>
          <w:lang w:val="es-ES"/>
        </w:rPr>
      </w:pPr>
      <w:r w:rsidRPr="00C4083F">
        <w:rPr>
          <w:rFonts w:ascii="Raleway" w:eastAsia="Raleway" w:hAnsi="Raleway" w:cs="Raleway"/>
          <w:color w:val="000000" w:themeColor="text1"/>
          <w:sz w:val="22"/>
          <w:szCs w:val="22"/>
          <w:lang w:val="es-ES"/>
        </w:rPr>
        <w:t>R=1000 Ω</w:t>
      </w:r>
    </w:p>
    <w:p w14:paraId="6E5DDDBC" w14:textId="51EE53AB" w:rsidR="4EAE6EEC" w:rsidRPr="00C4083F" w:rsidRDefault="4EAE6EEC" w:rsidP="00C4083F">
      <w:pPr>
        <w:pStyle w:val="Prrafodelista"/>
        <w:numPr>
          <w:ilvl w:val="0"/>
          <w:numId w:val="25"/>
        </w:numPr>
        <w:spacing w:before="240" w:after="240" w:line="360" w:lineRule="auto"/>
        <w:rPr>
          <w:rFonts w:ascii="Raleway" w:eastAsia="Raleway" w:hAnsi="Raleway" w:cs="Raleway"/>
          <w:color w:val="000000" w:themeColor="text1"/>
          <w:sz w:val="22"/>
          <w:szCs w:val="22"/>
          <w:lang w:val="es-ES"/>
        </w:rPr>
      </w:pPr>
      <w:r w:rsidRPr="00C4083F">
        <w:rPr>
          <w:rFonts w:ascii="Raleway" w:eastAsia="Raleway" w:hAnsi="Raleway" w:cs="Raleway"/>
          <w:i/>
          <w:color w:val="000000" w:themeColor="text1"/>
          <w:sz w:val="22"/>
          <w:szCs w:val="22"/>
          <w:lang w:val="en-US"/>
        </w:rPr>
        <w:t>C=0.22 μF=0.22×10−6 F</w:t>
      </w:r>
    </w:p>
    <w:p w14:paraId="621ACD7C" w14:textId="1AEEFE84" w:rsidR="4EAE6EEC" w:rsidRPr="00C4083F" w:rsidRDefault="4EAE6EEC" w:rsidP="00C4083F">
      <w:pPr>
        <w:pStyle w:val="Prrafodelista"/>
        <w:numPr>
          <w:ilvl w:val="0"/>
          <w:numId w:val="25"/>
        </w:numPr>
        <w:spacing w:before="240" w:after="240" w:line="360" w:lineRule="auto"/>
        <w:rPr>
          <w:rFonts w:ascii="Raleway" w:eastAsia="Raleway" w:hAnsi="Raleway" w:cs="Raleway"/>
          <w:color w:val="000000" w:themeColor="text1"/>
          <w:sz w:val="22"/>
          <w:szCs w:val="22"/>
          <w:lang w:val="es-ES"/>
        </w:rPr>
      </w:pPr>
      <w:r w:rsidRPr="00082474">
        <w:rPr>
          <w:rFonts w:ascii="Raleway" w:eastAsia="Raleway" w:hAnsi="Raleway" w:cs="Raleway"/>
          <w:i/>
          <w:color w:val="000000" w:themeColor="text1"/>
          <w:sz w:val="22"/>
          <w:szCs w:val="22"/>
          <w:lang w:val="es-MX"/>
        </w:rPr>
        <w:t>Vpp=4 V⇒Vm = 2V (</w:t>
      </w:r>
      <w:r w:rsidRPr="00C4083F">
        <w:rPr>
          <w:rFonts w:ascii="Raleway" w:eastAsia="Raleway" w:hAnsi="Raleway" w:cs="Raleway"/>
          <w:color w:val="000000" w:themeColor="text1"/>
          <w:sz w:val="22"/>
          <w:szCs w:val="22"/>
          <w:lang w:val="es-ES"/>
        </w:rPr>
        <w:t>amplitud pico usada en fasores)</w:t>
      </w:r>
    </w:p>
    <w:p w14:paraId="54683DAB" w14:textId="7CA230D0" w:rsidR="4EAE6EEC" w:rsidRDefault="4EAE6EEC" w:rsidP="00C4083F">
      <w:pPr>
        <w:spacing w:before="240" w:after="240" w:line="360" w:lineRule="auto"/>
        <w:rPr>
          <w:rFonts w:ascii="Raleway" w:eastAsia="Raleway" w:hAnsi="Raleway" w:cs="Raleway"/>
          <w:sz w:val="22"/>
          <w:szCs w:val="22"/>
          <w:lang w:val="es-ES"/>
        </w:rPr>
      </w:pPr>
      <w:r w:rsidRPr="00C4083F">
        <w:rPr>
          <w:rFonts w:ascii="Raleway" w:eastAsia="Raleway" w:hAnsi="Raleway" w:cs="Raleway"/>
          <w:sz w:val="22"/>
          <w:szCs w:val="22"/>
          <w:lang w:val="es-ES"/>
        </w:rPr>
        <w:t xml:space="preserve">Probaremos las ecuaciones con los valores dados con frecuencias de 1 KHz y 2 KHz </w:t>
      </w:r>
      <w:r w:rsidR="5DE11D23" w:rsidRPr="00C4083F">
        <w:rPr>
          <w:rFonts w:ascii="Raleway" w:eastAsia="Raleway" w:hAnsi="Raleway" w:cs="Raleway"/>
          <w:sz w:val="22"/>
          <w:szCs w:val="22"/>
          <w:lang w:val="es-ES"/>
        </w:rPr>
        <w:t>para obtener</w:t>
      </w:r>
      <w:r w:rsidR="276B6515" w:rsidRPr="00C4083F">
        <w:rPr>
          <w:rFonts w:ascii="Raleway" w:eastAsia="Raleway" w:hAnsi="Raleway" w:cs="Raleway"/>
          <w:sz w:val="22"/>
          <w:szCs w:val="22"/>
          <w:lang w:val="es-ES"/>
        </w:rPr>
        <w:t xml:space="preserve"> </w:t>
      </w:r>
      <w:r w:rsidR="7BD18486" w:rsidRPr="00C4083F">
        <w:rPr>
          <w:rFonts w:ascii="Raleway" w:eastAsia="Raleway" w:hAnsi="Raleway" w:cs="Raleway"/>
          <w:sz w:val="22"/>
          <w:szCs w:val="22"/>
          <w:lang w:val="es-ES"/>
        </w:rPr>
        <w:t>los triángulos de impedancias y fasores de voltaje y corriente.</w:t>
      </w:r>
    </w:p>
    <w:p w14:paraId="30F3F916" w14:textId="08DCF89F" w:rsidR="00B677CE" w:rsidRPr="001B1864" w:rsidRDefault="00C4083F" w:rsidP="001B1864">
      <w:pPr>
        <w:spacing w:before="240" w:after="240" w:line="360" w:lineRule="auto"/>
        <w:rPr>
          <w:rFonts w:ascii="Raleway" w:eastAsia="Raleway" w:hAnsi="Raleway" w:cs="Raleway"/>
          <w:b/>
          <w:bCs/>
          <w:color w:val="FFFFFF" w:themeColor="background1"/>
          <w:sz w:val="22"/>
          <w:szCs w:val="22"/>
          <w:lang w:val="es-ES"/>
        </w:rPr>
      </w:pPr>
      <w:r w:rsidRPr="002C1646">
        <w:rPr>
          <w:rFonts w:ascii="Raleway" w:eastAsia="Raleway" w:hAnsi="Raleway" w:cs="Raleway"/>
          <w:b/>
          <w:color w:val="FFFFFF" w:themeColor="background1"/>
          <w:sz w:val="22"/>
          <w:szCs w:val="22"/>
          <w:highlight w:val="darkRed"/>
          <w:lang w:val="es-ES"/>
        </w:rPr>
        <w:t>Con f=1kHz</w:t>
      </w:r>
    </w:p>
    <w:p w14:paraId="047E3DDC" w14:textId="326D94D8" w:rsidR="4EAE6EEC" w:rsidRPr="00C4083F" w:rsidRDefault="007C1491" w:rsidP="66067878">
      <w:pPr>
        <w:spacing w:before="240" w:after="240" w:line="360" w:lineRule="auto"/>
        <w:jc w:val="center"/>
        <w:rPr>
          <w:rFonts w:ascii="Raleway" w:eastAsia="Raleway" w:hAnsi="Raleway" w:cs="Raleway"/>
          <w:sz w:val="22"/>
          <w:szCs w:val="22"/>
          <w:lang w:val="es-ES"/>
        </w:rPr>
      </w:pPr>
      <m:oMathPara>
        <m:oMath>
          <m:sSub>
            <m:sSubPr>
              <m:ctrlPr>
                <w:rPr>
                  <w:rFonts w:ascii="Cambria Math" w:eastAsia="Raleway" w:hAnsi="Cambria Math" w:cs="Raleway"/>
                  <w:i/>
                  <w:sz w:val="22"/>
                  <w:szCs w:val="22"/>
                  <w:lang w:val="es-ES"/>
                </w:rPr>
              </m:ctrlPr>
            </m:sSubPr>
            <m:e>
              <m:r>
                <w:rPr>
                  <w:rFonts w:ascii="Cambria Math" w:eastAsia="Raleway" w:hAnsi="Cambria Math" w:cs="Raleway"/>
                  <w:sz w:val="22"/>
                  <w:szCs w:val="22"/>
                  <w:lang w:val="es-ES"/>
                </w:rPr>
                <m:t>ω</m:t>
              </m:r>
            </m:e>
            <m:sub>
              <m:r>
                <w:rPr>
                  <w:rFonts w:ascii="Cambria Math" w:eastAsia="Raleway" w:hAnsi="Cambria Math" w:cs="Raleway"/>
                  <w:sz w:val="22"/>
                  <w:szCs w:val="22"/>
                  <w:lang w:val="es-ES"/>
                </w:rPr>
                <m:t>0</m:t>
              </m:r>
            </m:sub>
          </m:sSub>
          <m:r>
            <w:rPr>
              <w:rFonts w:ascii="Cambria Math" w:eastAsia="Raleway" w:hAnsi="Cambria Math" w:cs="Raleway"/>
              <w:sz w:val="22"/>
              <w:szCs w:val="22"/>
              <w:lang w:val="es-ES"/>
            </w:rPr>
            <m:t>=2π</m:t>
          </m:r>
          <m:d>
            <m:dPr>
              <m:ctrlPr>
                <w:rPr>
                  <w:rFonts w:ascii="Cambria Math" w:eastAsia="Raleway" w:hAnsi="Cambria Math" w:cs="Raleway"/>
                  <w:i/>
                  <w:sz w:val="22"/>
                  <w:szCs w:val="22"/>
                  <w:lang w:val="es-ES"/>
                </w:rPr>
              </m:ctrlPr>
            </m:dPr>
            <m:e>
              <m:r>
                <w:rPr>
                  <w:rFonts w:ascii="Cambria Math" w:eastAsia="Raleway" w:hAnsi="Cambria Math" w:cs="Raleway"/>
                  <w:sz w:val="22"/>
                  <w:szCs w:val="22"/>
                  <w:lang w:val="es-ES"/>
                </w:rPr>
                <m:t>1000</m:t>
              </m:r>
            </m:e>
          </m:d>
          <m:r>
            <w:rPr>
              <w:rFonts w:ascii="Cambria Math" w:eastAsia="Raleway" w:hAnsi="Cambria Math" w:cs="Raleway"/>
              <w:sz w:val="22"/>
              <w:szCs w:val="22"/>
              <w:lang w:val="es-ES"/>
            </w:rPr>
            <m:t>=2000π</m:t>
          </m:r>
          <m:f>
            <m:fPr>
              <m:ctrlPr>
                <w:rPr>
                  <w:rFonts w:ascii="Cambria Math" w:eastAsia="Raleway" w:hAnsi="Cambria Math" w:cs="Raleway"/>
                  <w:i/>
                  <w:sz w:val="22"/>
                  <w:szCs w:val="22"/>
                  <w:lang w:val="es-ES"/>
                </w:rPr>
              </m:ctrlPr>
            </m:fPr>
            <m:num>
              <m:r>
                <w:rPr>
                  <w:rFonts w:ascii="Cambria Math" w:eastAsia="Raleway" w:hAnsi="Cambria Math" w:cs="Raleway"/>
                  <w:sz w:val="22"/>
                  <w:szCs w:val="22"/>
                  <w:lang w:val="es-ES"/>
                </w:rPr>
                <m:t>rad</m:t>
              </m:r>
            </m:num>
            <m:den>
              <m:r>
                <w:rPr>
                  <w:rFonts w:ascii="Cambria Math" w:eastAsia="Raleway" w:hAnsi="Cambria Math" w:cs="Raleway"/>
                  <w:sz w:val="22"/>
                  <w:szCs w:val="22"/>
                  <w:lang w:val="es-ES"/>
                </w:rPr>
                <m:t>s</m:t>
              </m:r>
            </m:den>
          </m:f>
        </m:oMath>
      </m:oMathPara>
    </w:p>
    <w:p w14:paraId="5B1DC5F1" w14:textId="1EF950D5" w:rsidR="00C4083F" w:rsidRPr="00585994" w:rsidRDefault="00C4083F" w:rsidP="66067878">
      <w:pPr>
        <w:spacing w:before="240" w:after="240" w:line="360" w:lineRule="auto"/>
        <w:jc w:val="center"/>
        <w:rPr>
          <w:rFonts w:ascii="Raleway" w:eastAsia="Raleway" w:hAnsi="Raleway" w:cs="Raleway"/>
          <w:sz w:val="22"/>
          <w:szCs w:val="22"/>
          <w:lang w:val="es-ES"/>
        </w:rPr>
      </w:pPr>
      <m:oMathPara>
        <m:oMath>
          <m:r>
            <w:rPr>
              <w:rFonts w:ascii="Cambria Math" w:eastAsia="Raleway" w:hAnsi="Cambria Math" w:cs="Raleway"/>
              <w:sz w:val="22"/>
              <w:szCs w:val="22"/>
              <w:lang w:val="es-ES"/>
            </w:rPr>
            <m:t>RC=</m:t>
          </m:r>
          <m:d>
            <m:dPr>
              <m:ctrlPr>
                <w:rPr>
                  <w:rFonts w:ascii="Cambria Math" w:eastAsia="Raleway" w:hAnsi="Cambria Math" w:cs="Raleway"/>
                  <w:i/>
                  <w:sz w:val="22"/>
                  <w:szCs w:val="22"/>
                  <w:lang w:val="es-ES"/>
                </w:rPr>
              </m:ctrlPr>
            </m:dPr>
            <m:e>
              <m:r>
                <w:rPr>
                  <w:rFonts w:ascii="Cambria Math" w:eastAsia="Raleway" w:hAnsi="Cambria Math" w:cs="Raleway"/>
                  <w:sz w:val="22"/>
                  <w:szCs w:val="22"/>
                  <w:lang w:val="es-ES"/>
                </w:rPr>
                <m:t>1000</m:t>
              </m:r>
            </m:e>
          </m:d>
          <m:d>
            <m:dPr>
              <m:ctrlPr>
                <w:rPr>
                  <w:rFonts w:ascii="Cambria Math" w:eastAsia="Raleway" w:hAnsi="Cambria Math" w:cs="Raleway"/>
                  <w:i/>
                  <w:sz w:val="22"/>
                  <w:szCs w:val="22"/>
                  <w:lang w:val="es-ES"/>
                </w:rPr>
              </m:ctrlPr>
            </m:dPr>
            <m:e>
              <m:r>
                <w:rPr>
                  <w:rFonts w:ascii="Cambria Math" w:eastAsia="Raleway" w:hAnsi="Cambria Math" w:cs="Raleway"/>
                  <w:sz w:val="22"/>
                  <w:szCs w:val="22"/>
                  <w:lang w:val="es-ES"/>
                </w:rPr>
                <m:t>0.22x</m:t>
              </m:r>
              <m:sSup>
                <m:sSupPr>
                  <m:ctrlPr>
                    <w:rPr>
                      <w:rFonts w:ascii="Cambria Math" w:eastAsia="Raleway" w:hAnsi="Cambria Math" w:cs="Raleway"/>
                      <w:i/>
                      <w:sz w:val="22"/>
                      <w:szCs w:val="22"/>
                      <w:lang w:val="es-ES"/>
                    </w:rPr>
                  </m:ctrlPr>
                </m:sSupPr>
                <m:e>
                  <m:r>
                    <w:rPr>
                      <w:rFonts w:ascii="Cambria Math" w:eastAsia="Raleway" w:hAnsi="Cambria Math" w:cs="Raleway"/>
                      <w:sz w:val="22"/>
                      <w:szCs w:val="22"/>
                      <w:lang w:val="es-ES"/>
                    </w:rPr>
                    <m:t>10</m:t>
                  </m:r>
                </m:e>
                <m:sup>
                  <m:r>
                    <w:rPr>
                      <w:rFonts w:ascii="Cambria Math" w:eastAsia="Raleway" w:hAnsi="Cambria Math" w:cs="Raleway"/>
                      <w:sz w:val="22"/>
                      <w:szCs w:val="22"/>
                      <w:lang w:val="es-ES"/>
                    </w:rPr>
                    <m:t>-6</m:t>
                  </m:r>
                </m:sup>
              </m:sSup>
            </m:e>
          </m:d>
          <m:r>
            <w:rPr>
              <w:rFonts w:ascii="Cambria Math" w:eastAsia="Raleway" w:hAnsi="Cambria Math" w:cs="Raleway"/>
              <w:sz w:val="22"/>
              <w:szCs w:val="22"/>
              <w:lang w:val="es-ES"/>
            </w:rPr>
            <m:t>=0.00022s</m:t>
          </m:r>
        </m:oMath>
      </m:oMathPara>
    </w:p>
    <w:p w14:paraId="158F60A6" w14:textId="7D8863A9" w:rsidR="0BD03ECE" w:rsidRPr="002C1646" w:rsidRDefault="00585994" w:rsidP="00C4083F">
      <w:pPr>
        <w:spacing w:before="240" w:after="240" w:line="360" w:lineRule="auto"/>
        <w:rPr>
          <w:rFonts w:ascii="Raleway" w:eastAsia="Raleway" w:hAnsi="Raleway" w:cs="Raleway"/>
          <w:sz w:val="22"/>
          <w:szCs w:val="22"/>
          <w:lang w:val="es-ES"/>
        </w:rPr>
      </w:pPr>
      <m:oMathPara>
        <m:oMath>
          <m:r>
            <w:rPr>
              <w:rFonts w:ascii="Cambria Math" w:eastAsia="Raleway" w:hAnsi="Cambria Math" w:cs="Raleway"/>
              <w:sz w:val="22"/>
              <w:szCs w:val="22"/>
              <w:lang w:val="es-ES"/>
            </w:rPr>
            <m:t>RC</m:t>
          </m:r>
          <m:sSub>
            <m:sSubPr>
              <m:ctrlPr>
                <w:rPr>
                  <w:rFonts w:ascii="Cambria Math" w:eastAsia="Raleway" w:hAnsi="Cambria Math" w:cs="Raleway"/>
                  <w:i/>
                  <w:sz w:val="22"/>
                  <w:szCs w:val="22"/>
                  <w:lang w:val="es-ES"/>
                </w:rPr>
              </m:ctrlPr>
            </m:sSubPr>
            <m:e>
              <m:r>
                <w:rPr>
                  <w:rFonts w:ascii="Cambria Math" w:eastAsia="Raleway" w:hAnsi="Cambria Math" w:cs="Raleway"/>
                  <w:sz w:val="22"/>
                  <w:szCs w:val="22"/>
                  <w:lang w:val="es-ES"/>
                </w:rPr>
                <m:t>ω</m:t>
              </m:r>
            </m:e>
            <m:sub>
              <m:r>
                <w:rPr>
                  <w:rFonts w:ascii="Cambria Math" w:eastAsia="Raleway" w:hAnsi="Cambria Math" w:cs="Raleway"/>
                  <w:sz w:val="22"/>
                  <w:szCs w:val="22"/>
                  <w:lang w:val="es-ES"/>
                </w:rPr>
                <m:t>0</m:t>
              </m:r>
            </m:sub>
          </m:sSub>
          <m:r>
            <w:rPr>
              <w:rFonts w:ascii="Cambria Math" w:eastAsia="Raleway" w:hAnsi="Cambria Math" w:cs="Raleway"/>
              <w:sz w:val="22"/>
              <w:szCs w:val="22"/>
              <w:lang w:val="es-ES"/>
            </w:rPr>
            <m:t>=0.00022</m:t>
          </m:r>
          <m:d>
            <m:dPr>
              <m:ctrlPr>
                <w:rPr>
                  <w:rFonts w:ascii="Cambria Math" w:eastAsia="Raleway" w:hAnsi="Cambria Math" w:cs="Raleway"/>
                  <w:i/>
                  <w:sz w:val="22"/>
                  <w:szCs w:val="22"/>
                  <w:lang w:val="es-ES"/>
                </w:rPr>
              </m:ctrlPr>
            </m:dPr>
            <m:e>
              <m:r>
                <w:rPr>
                  <w:rFonts w:ascii="Cambria Math" w:eastAsia="Raleway" w:hAnsi="Cambria Math" w:cs="Raleway"/>
                  <w:sz w:val="22"/>
                  <w:szCs w:val="22"/>
                  <w:lang w:val="es-ES"/>
                </w:rPr>
                <m:t>2000π</m:t>
              </m:r>
            </m:e>
          </m:d>
          <m:r>
            <w:rPr>
              <w:rFonts w:ascii="Cambria Math" w:eastAsia="Raleway" w:hAnsi="Cambria Math" w:cs="Raleway"/>
              <w:sz w:val="22"/>
              <w:szCs w:val="22"/>
              <w:lang w:val="es-ES"/>
            </w:rPr>
            <m:t>=0.44π</m:t>
          </m:r>
        </m:oMath>
      </m:oMathPara>
    </w:p>
    <w:p w14:paraId="6A3707A9" w14:textId="271F926A" w:rsidR="0187B9E5" w:rsidRDefault="0BD03ECE" w:rsidP="002C1646">
      <w:pPr>
        <w:pStyle w:val="Prrafodelista"/>
        <w:numPr>
          <w:ilvl w:val="0"/>
          <w:numId w:val="27"/>
        </w:numPr>
        <w:spacing w:before="240" w:after="240" w:line="360" w:lineRule="auto"/>
        <w:rPr>
          <w:rFonts w:ascii="Raleway" w:hAnsi="Raleway"/>
          <w:i/>
          <w:iCs/>
          <w:color w:val="C00000"/>
          <w:sz w:val="22"/>
          <w:szCs w:val="22"/>
          <w:lang w:val="es-ES"/>
        </w:rPr>
      </w:pPr>
      <w:r w:rsidRPr="002C1646">
        <w:rPr>
          <w:rFonts w:ascii="Raleway" w:hAnsi="Raleway"/>
          <w:i/>
          <w:iCs/>
          <w:color w:val="C00000"/>
          <w:sz w:val="22"/>
          <w:szCs w:val="22"/>
          <w:lang w:val="es-ES"/>
        </w:rPr>
        <w:t xml:space="preserve">Triangulo de impedancias </w:t>
      </w:r>
    </w:p>
    <w:p w14:paraId="2F3B5BE2" w14:textId="052DC16C" w:rsidR="002C1646" w:rsidRDefault="002C1646" w:rsidP="002C1646">
      <w:pPr>
        <w:spacing w:before="240" w:after="240" w:line="360" w:lineRule="auto"/>
        <w:rPr>
          <w:rFonts w:ascii="Raleway" w:hAnsi="Raleway"/>
          <w:sz w:val="22"/>
          <w:szCs w:val="22"/>
          <w:lang w:val="es-ES"/>
        </w:rPr>
      </w:pPr>
      <w:r>
        <w:rPr>
          <w:rFonts w:ascii="Raleway" w:hAnsi="Raleway"/>
          <w:sz w:val="22"/>
          <w:szCs w:val="22"/>
          <w:lang w:val="es-ES"/>
        </w:rPr>
        <w:t>Debemos calcular primero la impedancia</w:t>
      </w:r>
    </w:p>
    <w:p w14:paraId="2296130B" w14:textId="1F6012AC" w:rsidR="002C1646" w:rsidRPr="002C1646" w:rsidRDefault="002C1646" w:rsidP="7DDF4C18">
      <w:pPr>
        <w:spacing w:before="240" w:after="240" w:line="360" w:lineRule="auto"/>
        <w:jc w:val="center"/>
        <w:rPr>
          <w:rFonts w:ascii="Raleway" w:hAnsi="Raleway"/>
          <w:sz w:val="22"/>
          <w:szCs w:val="22"/>
          <w:lang w:val="es-ES"/>
        </w:rPr>
      </w:pPr>
      <m:oMathPara>
        <m:oMath>
          <m:r>
            <w:rPr>
              <w:rFonts w:ascii="Cambria Math" w:hAnsi="Cambria Math"/>
              <w:sz w:val="22"/>
              <w:szCs w:val="22"/>
              <w:lang w:val="es-ES"/>
            </w:rPr>
            <w:lastRenderedPageBreak/>
            <m:t>Z=R+j</m:t>
          </m:r>
          <m:d>
            <m:dPr>
              <m:ctrlPr>
                <w:rPr>
                  <w:rFonts w:ascii="Cambria Math" w:hAnsi="Cambria Math"/>
                  <w:i/>
                  <w:sz w:val="22"/>
                  <w:szCs w:val="22"/>
                  <w:lang w:val="es-ES"/>
                </w:rPr>
              </m:ctrlPr>
            </m:dPr>
            <m:e>
              <m:r>
                <w:rPr>
                  <w:rFonts w:ascii="Cambria Math" w:hAnsi="Cambria Math"/>
                  <w:sz w:val="22"/>
                  <w:szCs w:val="22"/>
                  <w:lang w:val="es-ES"/>
                </w:rPr>
                <m:t>wL-</m:t>
              </m:r>
              <m:f>
                <m:fPr>
                  <m:ctrlPr>
                    <w:rPr>
                      <w:rFonts w:ascii="Cambria Math" w:hAnsi="Cambria Math"/>
                      <w:i/>
                      <w:sz w:val="22"/>
                      <w:szCs w:val="22"/>
                      <w:lang w:val="es-ES"/>
                    </w:rPr>
                  </m:ctrlPr>
                </m:fPr>
                <m:num>
                  <m:r>
                    <w:rPr>
                      <w:rFonts w:ascii="Cambria Math" w:hAnsi="Cambria Math"/>
                      <w:sz w:val="22"/>
                      <w:szCs w:val="22"/>
                      <w:lang w:val="es-ES"/>
                    </w:rPr>
                    <m:t>1</m:t>
                  </m:r>
                </m:num>
                <m:den>
                  <m:r>
                    <w:rPr>
                      <w:rFonts w:ascii="Cambria Math" w:hAnsi="Cambria Math"/>
                      <w:sz w:val="22"/>
                      <w:szCs w:val="22"/>
                      <w:lang w:val="es-ES"/>
                    </w:rPr>
                    <m:t>WC</m:t>
                  </m:r>
                </m:den>
              </m:f>
            </m:e>
          </m:d>
        </m:oMath>
      </m:oMathPara>
    </w:p>
    <w:p w14:paraId="699FE7A3" w14:textId="57A3F48D" w:rsidR="0069315C" w:rsidRPr="002C1646" w:rsidRDefault="0069315C" w:rsidP="00536F39">
      <w:pPr>
        <w:spacing w:before="240" w:after="240" w:line="360" w:lineRule="auto"/>
        <w:rPr>
          <w:rFonts w:ascii="Raleway" w:hAnsi="Raleway"/>
          <w:sz w:val="22"/>
          <w:szCs w:val="22"/>
          <w:lang w:val="es-ES"/>
        </w:rPr>
      </w:pPr>
      <w:r>
        <w:rPr>
          <w:rFonts w:ascii="Raleway" w:eastAsiaTheme="minorEastAsia" w:hAnsi="Raleway"/>
          <w:sz w:val="22"/>
          <w:szCs w:val="22"/>
          <w:lang w:val="es-ES"/>
        </w:rPr>
        <w:t>Que</w:t>
      </w:r>
      <w:r w:rsidR="3A486385" w:rsidRPr="77D2742F">
        <w:rPr>
          <w:rFonts w:ascii="Raleway" w:eastAsiaTheme="minorEastAsia" w:hAnsi="Raleway"/>
          <w:sz w:val="22"/>
          <w:szCs w:val="22"/>
          <w:lang w:val="es-ES"/>
        </w:rPr>
        <w:t>,</w:t>
      </w:r>
      <w:r>
        <w:rPr>
          <w:rFonts w:ascii="Raleway" w:eastAsiaTheme="minorEastAsia" w:hAnsi="Raleway"/>
          <w:sz w:val="22"/>
          <w:szCs w:val="22"/>
          <w:lang w:val="es-ES"/>
        </w:rPr>
        <w:t xml:space="preserve"> en este caso, al ser un circuito RC</w:t>
      </w:r>
      <w:r w:rsidR="00536F39">
        <w:rPr>
          <w:rFonts w:ascii="Raleway" w:eastAsiaTheme="minorEastAsia" w:hAnsi="Raleway"/>
          <w:sz w:val="22"/>
          <w:szCs w:val="22"/>
          <w:lang w:val="es-ES"/>
        </w:rPr>
        <w:t xml:space="preserve"> el valor de wL=0 y </w:t>
      </w:r>
      <m:oMath>
        <m:f>
          <m:fPr>
            <m:ctrlPr>
              <w:rPr>
                <w:rFonts w:ascii="Cambria Math" w:eastAsiaTheme="minorEastAsia" w:hAnsi="Cambria Math"/>
                <w:i/>
                <w:sz w:val="22"/>
                <w:szCs w:val="22"/>
                <w:lang w:val="es-ES"/>
              </w:rPr>
            </m:ctrlPr>
          </m:fPr>
          <m:num>
            <m:r>
              <w:rPr>
                <w:rFonts w:ascii="Cambria Math" w:eastAsiaTheme="minorEastAsia" w:hAnsi="Cambria Math"/>
                <w:sz w:val="22"/>
                <w:szCs w:val="22"/>
                <w:lang w:val="es-ES"/>
              </w:rPr>
              <m:t>1</m:t>
            </m:r>
          </m:num>
          <m:den>
            <m:r>
              <w:rPr>
                <w:rFonts w:ascii="Cambria Math" w:eastAsiaTheme="minorEastAsia" w:hAnsi="Cambria Math"/>
                <w:sz w:val="22"/>
                <w:szCs w:val="22"/>
                <w:lang w:val="es-ES"/>
              </w:rPr>
              <m:t>WC</m:t>
            </m:r>
          </m:den>
        </m:f>
        <m:r>
          <w:rPr>
            <w:rFonts w:ascii="Cambria Math" w:eastAsiaTheme="minorEastAsia" w:hAnsi="Cambria Math"/>
            <w:sz w:val="22"/>
            <w:szCs w:val="22"/>
            <w:lang w:val="es-ES"/>
          </w:rPr>
          <m:t>=</m:t>
        </m:r>
        <m:f>
          <m:fPr>
            <m:ctrlPr>
              <w:rPr>
                <w:rFonts w:ascii="Cambria Math" w:eastAsiaTheme="minorEastAsia" w:hAnsi="Cambria Math"/>
                <w:i/>
                <w:sz w:val="22"/>
                <w:szCs w:val="22"/>
                <w:lang w:val="es-ES"/>
              </w:rPr>
            </m:ctrlPr>
          </m:fPr>
          <m:num>
            <m:r>
              <w:rPr>
                <w:rFonts w:ascii="Cambria Math" w:eastAsiaTheme="minorEastAsia" w:hAnsi="Cambria Math"/>
                <w:sz w:val="22"/>
                <w:szCs w:val="22"/>
                <w:lang w:val="es-ES"/>
              </w:rPr>
              <m:t>1</m:t>
            </m:r>
          </m:num>
          <m:den>
            <m:d>
              <m:dPr>
                <m:ctrlPr>
                  <w:rPr>
                    <w:rFonts w:ascii="Cambria Math" w:eastAsiaTheme="minorEastAsia" w:hAnsi="Cambria Math"/>
                    <w:i/>
                    <w:sz w:val="22"/>
                    <w:szCs w:val="22"/>
                    <w:lang w:val="es-ES"/>
                  </w:rPr>
                </m:ctrlPr>
              </m:dPr>
              <m:e>
                <m:r>
                  <w:rPr>
                    <w:rFonts w:ascii="Cambria Math" w:eastAsiaTheme="minorEastAsia" w:hAnsi="Cambria Math"/>
                    <w:sz w:val="22"/>
                    <w:szCs w:val="22"/>
                    <w:lang w:val="es-ES"/>
                  </w:rPr>
                  <m:t>2π∙1kHz</m:t>
                </m:r>
              </m:e>
            </m:d>
            <m:d>
              <m:dPr>
                <m:ctrlPr>
                  <w:rPr>
                    <w:rFonts w:ascii="Cambria Math" w:eastAsiaTheme="minorEastAsia" w:hAnsi="Cambria Math"/>
                    <w:i/>
                    <w:sz w:val="22"/>
                    <w:szCs w:val="22"/>
                    <w:lang w:val="es-ES"/>
                  </w:rPr>
                </m:ctrlPr>
              </m:dPr>
              <m:e>
                <m:r>
                  <w:rPr>
                    <w:rFonts w:ascii="Cambria Math" w:eastAsiaTheme="minorEastAsia" w:hAnsi="Cambria Math"/>
                    <w:sz w:val="22"/>
                    <w:szCs w:val="22"/>
                    <w:lang w:val="es-ES"/>
                  </w:rPr>
                  <m:t>0.22μμF</m:t>
                </m:r>
              </m:e>
            </m:d>
          </m:den>
        </m:f>
        <m:r>
          <w:rPr>
            <w:rFonts w:ascii="Cambria Math" w:eastAsiaTheme="minorEastAsia" w:hAnsi="Cambria Math"/>
            <w:sz w:val="22"/>
            <w:szCs w:val="22"/>
            <w:lang w:val="es-ES"/>
          </w:rPr>
          <m:t>=723.4310[</m:t>
        </m:r>
        <m:r>
          <m:rPr>
            <m:sty m:val="p"/>
          </m:rPr>
          <w:rPr>
            <w:rFonts w:ascii="Cambria Math" w:eastAsiaTheme="minorEastAsia" w:hAnsi="Cambria Math"/>
            <w:sz w:val="22"/>
            <w:szCs w:val="22"/>
            <w:lang w:val="es-ES"/>
          </w:rPr>
          <m:t>Ω</m:t>
        </m:r>
        <m:r>
          <w:rPr>
            <w:rFonts w:ascii="Cambria Math" w:eastAsiaTheme="minorEastAsia" w:hAnsi="Cambria Math"/>
            <w:sz w:val="22"/>
            <w:szCs w:val="22"/>
            <w:lang w:val="es-ES"/>
          </w:rPr>
          <m:t>]</m:t>
        </m:r>
      </m:oMath>
    </w:p>
    <w:p w14:paraId="18072ED0" w14:textId="5280EF43" w:rsidR="002E2D9A" w:rsidRDefault="0076228F" w:rsidP="009807A3">
      <w:pPr>
        <w:spacing w:before="240" w:after="240" w:line="360" w:lineRule="auto"/>
        <w:rPr>
          <w:rFonts w:ascii="Raleway" w:hAnsi="Raleway"/>
          <w:sz w:val="22"/>
          <w:szCs w:val="22"/>
          <w:lang w:val="es-ES"/>
        </w:rPr>
      </w:pPr>
      <w:r>
        <w:rPr>
          <w:rFonts w:ascii="Raleway" w:hAnsi="Raleway"/>
          <w:sz w:val="22"/>
          <w:szCs w:val="22"/>
          <w:lang w:val="es-ES"/>
        </w:rPr>
        <w:t>Calculando su modulo:</w:t>
      </w:r>
    </w:p>
    <w:p w14:paraId="38BE9D6E" w14:textId="50277D7E" w:rsidR="7BD18486" w:rsidRPr="0076228F" w:rsidRDefault="0076228F" w:rsidP="009807A3">
      <w:pPr>
        <w:spacing w:before="240" w:after="240" w:line="360" w:lineRule="auto"/>
        <w:rPr>
          <w:rFonts w:ascii="Raleway" w:hAnsi="Raleway"/>
          <w:sz w:val="22"/>
          <w:szCs w:val="22"/>
          <w:lang w:val="es-ES"/>
        </w:rPr>
      </w:pPr>
      <m:oMathPara>
        <m:oMath>
          <m:r>
            <w:rPr>
              <w:rFonts w:ascii="Cambria Math" w:hAnsi="Cambria Math"/>
              <w:sz w:val="22"/>
              <w:szCs w:val="22"/>
              <w:lang w:val="es-ES"/>
            </w:rPr>
            <m:t>Z=</m:t>
          </m:r>
          <m:rad>
            <m:radPr>
              <m:degHide m:val="1"/>
              <m:ctrlPr>
                <w:rPr>
                  <w:rFonts w:ascii="Cambria Math" w:hAnsi="Cambria Math"/>
                  <w:i/>
                  <w:sz w:val="22"/>
                  <w:szCs w:val="22"/>
                  <w:lang w:val="es-ES"/>
                </w:rPr>
              </m:ctrlPr>
            </m:radPr>
            <m:deg/>
            <m:e>
              <m:sSup>
                <m:sSupPr>
                  <m:ctrlPr>
                    <w:rPr>
                      <w:rFonts w:ascii="Cambria Math" w:hAnsi="Cambria Math"/>
                      <w:i/>
                      <w:sz w:val="22"/>
                      <w:szCs w:val="22"/>
                      <w:lang w:val="es-ES"/>
                    </w:rPr>
                  </m:ctrlPr>
                </m:sSupPr>
                <m:e>
                  <m:d>
                    <m:dPr>
                      <m:ctrlPr>
                        <w:rPr>
                          <w:rFonts w:ascii="Cambria Math" w:hAnsi="Cambria Math"/>
                          <w:i/>
                          <w:sz w:val="22"/>
                          <w:szCs w:val="22"/>
                          <w:lang w:val="es-ES"/>
                        </w:rPr>
                      </m:ctrlPr>
                    </m:dPr>
                    <m:e>
                      <m:r>
                        <w:rPr>
                          <w:rFonts w:ascii="Cambria Math" w:hAnsi="Cambria Math"/>
                          <w:sz w:val="22"/>
                          <w:szCs w:val="22"/>
                          <w:lang w:val="es-ES"/>
                        </w:rPr>
                        <m:t>1000</m:t>
                      </m:r>
                      <m:r>
                        <m:rPr>
                          <m:sty m:val="p"/>
                        </m:rPr>
                        <w:rPr>
                          <w:rFonts w:ascii="Cambria Math" w:hAnsi="Cambria Math"/>
                          <w:sz w:val="22"/>
                          <w:szCs w:val="22"/>
                          <w:lang w:val="es-ES"/>
                        </w:rPr>
                        <m:t>Ω</m:t>
                      </m:r>
                    </m:e>
                  </m:d>
                </m:e>
                <m:sup>
                  <m:r>
                    <w:rPr>
                      <w:rFonts w:ascii="Cambria Math" w:hAnsi="Cambria Math"/>
                      <w:sz w:val="22"/>
                      <w:szCs w:val="22"/>
                      <w:lang w:val="es-ES"/>
                    </w:rPr>
                    <m:t>2</m:t>
                  </m:r>
                </m:sup>
              </m:sSup>
              <m:r>
                <w:rPr>
                  <w:rFonts w:ascii="Cambria Math" w:hAnsi="Cambria Math"/>
                  <w:sz w:val="22"/>
                  <w:szCs w:val="22"/>
                  <w:lang w:val="es-ES"/>
                </w:rPr>
                <m:t>+</m:t>
              </m:r>
              <m:sSup>
                <m:sSupPr>
                  <m:ctrlPr>
                    <w:rPr>
                      <w:rFonts w:ascii="Cambria Math" w:hAnsi="Cambria Math"/>
                      <w:i/>
                      <w:sz w:val="22"/>
                      <w:szCs w:val="22"/>
                      <w:lang w:val="es-ES"/>
                    </w:rPr>
                  </m:ctrlPr>
                </m:sSupPr>
                <m:e>
                  <m:d>
                    <m:dPr>
                      <m:ctrlPr>
                        <w:rPr>
                          <w:rFonts w:ascii="Cambria Math" w:hAnsi="Cambria Math"/>
                          <w:i/>
                          <w:sz w:val="22"/>
                          <w:szCs w:val="22"/>
                          <w:lang w:val="es-ES"/>
                        </w:rPr>
                      </m:ctrlPr>
                    </m:dPr>
                    <m:e>
                      <m:r>
                        <w:rPr>
                          <w:rFonts w:ascii="Cambria Math" w:hAnsi="Cambria Math"/>
                          <w:sz w:val="22"/>
                          <w:szCs w:val="22"/>
                          <w:lang w:val="es-ES"/>
                        </w:rPr>
                        <m:t>723.4310</m:t>
                      </m:r>
                      <m:r>
                        <m:rPr>
                          <m:sty m:val="p"/>
                        </m:rPr>
                        <w:rPr>
                          <w:rFonts w:ascii="Cambria Math" w:hAnsi="Cambria Math"/>
                          <w:sz w:val="22"/>
                          <w:szCs w:val="22"/>
                          <w:lang w:val="es-ES"/>
                        </w:rPr>
                        <m:t>Ω</m:t>
                      </m:r>
                    </m:e>
                  </m:d>
                </m:e>
                <m:sup>
                  <m:r>
                    <w:rPr>
                      <w:rFonts w:ascii="Cambria Math" w:hAnsi="Cambria Math"/>
                      <w:sz w:val="22"/>
                      <w:szCs w:val="22"/>
                      <w:lang w:val="es-ES"/>
                    </w:rPr>
                    <m:t>2</m:t>
                  </m:r>
                </m:sup>
              </m:sSup>
            </m:e>
          </m:rad>
          <m:r>
            <w:rPr>
              <w:rFonts w:ascii="Cambria Math" w:hAnsi="Cambria Math"/>
              <w:sz w:val="22"/>
              <w:szCs w:val="22"/>
              <w:lang w:val="es-ES"/>
            </w:rPr>
            <m:t>=1234.24[</m:t>
          </m:r>
          <m:r>
            <m:rPr>
              <m:sty m:val="p"/>
            </m:rPr>
            <w:rPr>
              <w:rFonts w:ascii="Cambria Math" w:hAnsi="Cambria Math"/>
              <w:sz w:val="22"/>
              <w:szCs w:val="22"/>
              <w:lang w:val="es-ES"/>
            </w:rPr>
            <m:t>Ω</m:t>
          </m:r>
          <m:r>
            <w:rPr>
              <w:rFonts w:ascii="Cambria Math" w:hAnsi="Cambria Math"/>
              <w:sz w:val="22"/>
              <w:szCs w:val="22"/>
              <w:lang w:val="es-ES"/>
            </w:rPr>
            <m:t>]</m:t>
          </m:r>
        </m:oMath>
      </m:oMathPara>
    </w:p>
    <w:p w14:paraId="27A1337B" w14:textId="67606A18" w:rsidR="4EAE6EEC" w:rsidRDefault="009807A3" w:rsidP="009807A3">
      <w:pPr>
        <w:spacing w:before="240" w:after="240" w:line="360" w:lineRule="auto"/>
        <w:rPr>
          <w:rFonts w:ascii="Raleway" w:hAnsi="Raleway"/>
          <w:sz w:val="22"/>
          <w:szCs w:val="22"/>
          <w:lang w:val="es-MX"/>
        </w:rPr>
      </w:pPr>
      <w:r w:rsidRPr="00A85863">
        <w:rPr>
          <w:rFonts w:ascii="Raleway" w:hAnsi="Raleway"/>
          <w:sz w:val="22"/>
          <w:szCs w:val="22"/>
          <w:lang w:val="es-MX"/>
        </w:rPr>
        <w:t xml:space="preserve">Podemos </w:t>
      </w:r>
      <w:r w:rsidR="00A85863" w:rsidRPr="00A85863">
        <w:rPr>
          <w:rFonts w:ascii="Raleway" w:hAnsi="Raleway"/>
          <w:sz w:val="22"/>
          <w:szCs w:val="22"/>
          <w:lang w:val="es-MX"/>
        </w:rPr>
        <w:t>también</w:t>
      </w:r>
      <w:r w:rsidRPr="00A85863">
        <w:rPr>
          <w:rFonts w:ascii="Raleway" w:hAnsi="Raleway"/>
          <w:sz w:val="22"/>
          <w:szCs w:val="22"/>
          <w:lang w:val="es-MX"/>
        </w:rPr>
        <w:t xml:space="preserve"> calcular el </w:t>
      </w:r>
      <w:r w:rsidR="00A85863" w:rsidRPr="00A85863">
        <w:rPr>
          <w:rFonts w:ascii="Raleway" w:hAnsi="Raleway"/>
          <w:sz w:val="22"/>
          <w:szCs w:val="22"/>
          <w:lang w:val="es-MX"/>
        </w:rPr>
        <w:t>ángulo</w:t>
      </w:r>
    </w:p>
    <w:p w14:paraId="5984E2CE" w14:textId="7C555E87" w:rsidR="00A85863" w:rsidRPr="00F95784" w:rsidRDefault="007210C2" w:rsidP="009807A3">
      <w:pPr>
        <w:spacing w:before="240" w:after="240" w:line="360" w:lineRule="auto"/>
        <w:rPr>
          <w:rFonts w:ascii="Raleway" w:eastAsiaTheme="minorEastAsia" w:hAnsi="Raleway"/>
          <w:sz w:val="22"/>
          <w:szCs w:val="22"/>
          <w:lang w:val="es-MX"/>
        </w:rPr>
      </w:pPr>
      <m:oMathPara>
        <m:oMath>
          <m:r>
            <w:rPr>
              <w:rFonts w:ascii="Cambria Math" w:hAnsi="Cambria Math"/>
              <w:sz w:val="22"/>
              <w:szCs w:val="22"/>
              <w:lang w:val="es-MX"/>
            </w:rPr>
            <m:t>θ=</m:t>
          </m:r>
          <m:func>
            <m:funcPr>
              <m:ctrlPr>
                <w:rPr>
                  <w:rFonts w:ascii="Cambria Math" w:hAnsi="Cambria Math"/>
                  <w:i/>
                  <w:sz w:val="22"/>
                  <w:szCs w:val="22"/>
                  <w:lang w:val="es-MX"/>
                </w:rPr>
              </m:ctrlPr>
            </m:funcPr>
            <m:fName>
              <m:r>
                <m:rPr>
                  <m:sty m:val="p"/>
                </m:rPr>
                <w:rPr>
                  <w:rFonts w:ascii="Cambria Math" w:hAnsi="Cambria Math"/>
                  <w:sz w:val="22"/>
                  <w:szCs w:val="22"/>
                  <w:lang w:val="es-MX"/>
                </w:rPr>
                <m:t>arctan</m:t>
              </m:r>
            </m:fName>
            <m:e>
              <m:d>
                <m:dPr>
                  <m:ctrlPr>
                    <w:rPr>
                      <w:rFonts w:ascii="Cambria Math" w:hAnsi="Cambria Math"/>
                      <w:i/>
                      <w:sz w:val="22"/>
                      <w:szCs w:val="22"/>
                      <w:lang w:val="es-MX"/>
                    </w:rPr>
                  </m:ctrlPr>
                </m:dPr>
                <m:e>
                  <m:r>
                    <w:rPr>
                      <w:rFonts w:ascii="Cambria Math" w:hAnsi="Cambria Math"/>
                      <w:sz w:val="22"/>
                      <w:szCs w:val="22"/>
                      <w:lang w:val="es-MX"/>
                    </w:rPr>
                    <m:t>-</m:t>
                  </m:r>
                  <m:f>
                    <m:fPr>
                      <m:ctrlPr>
                        <w:rPr>
                          <w:rFonts w:ascii="Cambria Math" w:hAnsi="Cambria Math"/>
                          <w:i/>
                          <w:sz w:val="22"/>
                          <w:szCs w:val="22"/>
                          <w:lang w:val="es-MX"/>
                        </w:rPr>
                      </m:ctrlPr>
                    </m:fPr>
                    <m:num>
                      <m:r>
                        <w:rPr>
                          <w:rFonts w:ascii="Cambria Math" w:hAnsi="Cambria Math"/>
                          <w:sz w:val="22"/>
                          <w:szCs w:val="22"/>
                          <w:lang w:val="es-MX"/>
                        </w:rPr>
                        <m:t>723.413Ω</m:t>
                      </m:r>
                    </m:num>
                    <m:den>
                      <m:r>
                        <w:rPr>
                          <w:rFonts w:ascii="Cambria Math" w:hAnsi="Cambria Math"/>
                          <w:sz w:val="22"/>
                          <w:szCs w:val="22"/>
                          <w:lang w:val="es-MX"/>
                        </w:rPr>
                        <m:t>1000Ω</m:t>
                      </m:r>
                    </m:den>
                  </m:f>
                </m:e>
              </m:d>
            </m:e>
          </m:func>
          <m:r>
            <w:rPr>
              <w:rFonts w:ascii="Cambria Math" w:hAnsi="Cambria Math"/>
              <w:sz w:val="22"/>
              <w:szCs w:val="22"/>
              <w:lang w:val="es-MX"/>
            </w:rPr>
            <m:t>=-35.85°</m:t>
          </m:r>
        </m:oMath>
      </m:oMathPara>
    </w:p>
    <w:p w14:paraId="6A5D2368" w14:textId="3A468289" w:rsidR="074B709F" w:rsidRPr="00F95784" w:rsidRDefault="00F95784" w:rsidP="074B709F">
      <w:pPr>
        <w:spacing w:before="240" w:after="240" w:line="360" w:lineRule="auto"/>
        <w:rPr>
          <w:rFonts w:ascii="Raleway" w:hAnsi="Raleway"/>
          <w:sz w:val="22"/>
          <w:szCs w:val="22"/>
          <w:lang w:val="es-MX"/>
        </w:rPr>
      </w:pPr>
      <m:oMathPara>
        <m:oMath>
          <m:r>
            <w:rPr>
              <w:rFonts w:ascii="Cambria Math" w:hAnsi="Cambria Math"/>
              <w:sz w:val="22"/>
              <w:szCs w:val="22"/>
              <w:lang w:val="es-MX"/>
            </w:rPr>
            <m:t>Z=1234.24∟-35.85°</m:t>
          </m:r>
        </m:oMath>
      </m:oMathPara>
    </w:p>
    <w:p w14:paraId="544BE0A1" w14:textId="1EE166D6" w:rsidR="2A5400CC" w:rsidRPr="00F95784" w:rsidRDefault="2A5400CC" w:rsidP="00F95784">
      <w:pPr>
        <w:pStyle w:val="Prrafodelista"/>
        <w:numPr>
          <w:ilvl w:val="0"/>
          <w:numId w:val="27"/>
        </w:numPr>
        <w:spacing w:before="240" w:after="240" w:line="360" w:lineRule="auto"/>
        <w:rPr>
          <w:rFonts w:ascii="Raleway" w:eastAsia="Raleway" w:hAnsi="Raleway" w:cs="Raleway"/>
          <w:i/>
          <w:iCs/>
          <w:color w:val="C00000"/>
          <w:sz w:val="22"/>
          <w:szCs w:val="22"/>
        </w:rPr>
      </w:pPr>
      <w:r w:rsidRPr="00F95784">
        <w:rPr>
          <w:rFonts w:ascii="Raleway" w:eastAsia="Raleway" w:hAnsi="Raleway" w:cs="Raleway"/>
          <w:i/>
          <w:iCs/>
          <w:color w:val="C00000"/>
          <w:sz w:val="22"/>
          <w:szCs w:val="22"/>
        </w:rPr>
        <w:t xml:space="preserve">Triangulo obtenido: </w:t>
      </w:r>
    </w:p>
    <w:p w14:paraId="7A6913D5" w14:textId="1497E58A" w:rsidR="51394BB4" w:rsidRPr="00E775BF" w:rsidRDefault="029EDAA5" w:rsidP="00E775BF">
      <w:pPr>
        <w:spacing w:before="240" w:after="240" w:line="360" w:lineRule="auto"/>
        <w:jc w:val="center"/>
      </w:pPr>
      <w:r>
        <w:rPr>
          <w:noProof/>
        </w:rPr>
        <w:drawing>
          <wp:inline distT="0" distB="0" distL="0" distR="0" wp14:anchorId="581F4208" wp14:editId="2AC9309B">
            <wp:extent cx="2537387" cy="2520000"/>
            <wp:effectExtent l="0" t="0" r="0" b="0"/>
            <wp:docPr id="2510219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111" name=""/>
                    <pic:cNvPicPr/>
                  </pic:nvPicPr>
                  <pic:blipFill rotWithShape="1">
                    <a:blip r:embed="rId18" cstate="print">
                      <a:extLst>
                        <a:ext uri="{28A0092B-C50C-407E-A947-70E740481C1C}">
                          <a14:useLocalDpi xmlns:a14="http://schemas.microsoft.com/office/drawing/2010/main" val="0"/>
                        </a:ext>
                      </a:extLst>
                    </a:blip>
                    <a:srcRect t="4124" r="1662"/>
                    <a:stretch>
                      <a:fillRect/>
                    </a:stretch>
                  </pic:blipFill>
                  <pic:spPr bwMode="auto">
                    <a:xfrm>
                      <a:off x="0" y="0"/>
                      <a:ext cx="2537387" cy="2520000"/>
                    </a:xfrm>
                    <a:prstGeom prst="rect">
                      <a:avLst/>
                    </a:prstGeom>
                    <a:ln>
                      <a:noFill/>
                    </a:ln>
                    <a:extLst>
                      <a:ext uri="{53640926-AAD7-44D8-BBD7-CCE9431645EC}">
                        <a14:shadowObscured xmlns:a14="http://schemas.microsoft.com/office/drawing/2010/main"/>
                      </a:ext>
                    </a:extLst>
                  </pic:spPr>
                </pic:pic>
              </a:graphicData>
            </a:graphic>
          </wp:inline>
        </w:drawing>
      </w:r>
    </w:p>
    <w:p w14:paraId="0C18663F" w14:textId="77777777" w:rsidR="00E775BF" w:rsidRDefault="15AD7998" w:rsidP="0E770CF3">
      <w:pPr>
        <w:pStyle w:val="Prrafodelista"/>
        <w:numPr>
          <w:ilvl w:val="0"/>
          <w:numId w:val="27"/>
        </w:numPr>
        <w:spacing w:line="360" w:lineRule="auto"/>
        <w:rPr>
          <w:rFonts w:ascii="Raleway" w:eastAsia="Raleway" w:hAnsi="Raleway" w:cs="Raleway"/>
          <w:color w:val="C00000"/>
          <w:sz w:val="22"/>
          <w:szCs w:val="22"/>
        </w:rPr>
      </w:pPr>
      <w:r w:rsidRPr="00E775BF">
        <w:rPr>
          <w:rFonts w:ascii="Raleway" w:eastAsia="Raleway" w:hAnsi="Raleway" w:cs="Raleway"/>
          <w:color w:val="C00000"/>
          <w:sz w:val="22"/>
          <w:szCs w:val="22"/>
        </w:rPr>
        <w:t xml:space="preserve">Forma fasorial </w:t>
      </w:r>
    </w:p>
    <w:p w14:paraId="4694BC4B" w14:textId="77777777" w:rsidR="00E775BF" w:rsidRPr="00E775BF" w:rsidRDefault="35FFBEA6" w:rsidP="00C4083F">
      <w:pPr>
        <w:pStyle w:val="Prrafodelista"/>
        <w:numPr>
          <w:ilvl w:val="1"/>
          <w:numId w:val="27"/>
        </w:numPr>
        <w:spacing w:line="360" w:lineRule="auto"/>
        <w:rPr>
          <w:rFonts w:ascii="Raleway" w:eastAsia="Raleway" w:hAnsi="Raleway" w:cs="Raleway"/>
          <w:color w:val="C00000"/>
          <w:sz w:val="20"/>
          <w:szCs w:val="20"/>
        </w:rPr>
      </w:pPr>
      <w:r w:rsidRPr="00E775BF">
        <w:rPr>
          <w:rFonts w:ascii="Raleway" w:eastAsia="Raleway" w:hAnsi="Raleway" w:cs="Raleway"/>
          <w:color w:val="C00000"/>
          <w:sz w:val="22"/>
          <w:szCs w:val="22"/>
          <w:lang w:val="es-MX"/>
        </w:rPr>
        <w:t xml:space="preserve">Para </w:t>
      </w:r>
      <w:r w:rsidR="4B753C80" w:rsidRPr="00E775BF">
        <w:rPr>
          <w:rFonts w:ascii="Raleway" w:eastAsia="Raleway" w:hAnsi="Raleway" w:cs="Raleway"/>
          <w:color w:val="C00000"/>
          <w:sz w:val="22"/>
          <w:szCs w:val="22"/>
          <w:lang w:val="es-MX"/>
        </w:rPr>
        <w:t xml:space="preserve">el voltaje </w:t>
      </w:r>
    </w:p>
    <w:p w14:paraId="7FA12EFB" w14:textId="77777777" w:rsidR="00E775BF" w:rsidRPr="00E775BF" w:rsidRDefault="00E775BF" w:rsidP="00E775BF">
      <w:pPr>
        <w:spacing w:line="360" w:lineRule="auto"/>
        <w:ind w:left="360"/>
        <w:jc w:val="center"/>
        <w:rPr>
          <w:rFonts w:ascii="Raleway" w:eastAsia="Raleway" w:hAnsi="Raleway" w:cs="Raleway"/>
          <w:color w:val="000000" w:themeColor="text1"/>
          <w:lang w:val="es-MX"/>
        </w:rPr>
      </w:pPr>
      <m:oMathPara>
        <m:oMath>
          <m:r>
            <w:rPr>
              <w:rFonts w:ascii="Cambria Math" w:hAnsi="Cambria Math"/>
            </w:rPr>
            <m:t>V= </m:t>
          </m:r>
          <m:f>
            <m:fPr>
              <m:ctrlPr>
                <w:rPr>
                  <w:rFonts w:ascii="Cambria Math" w:hAnsi="Cambria Math"/>
                </w:rPr>
              </m:ctrlPr>
            </m:fPr>
            <m:num>
              <m:r>
                <w:rPr>
                  <w:rFonts w:ascii="Cambria Math" w:hAnsi="Cambria Math"/>
                </w:rPr>
                <m:t>A</m:t>
              </m:r>
            </m:num>
            <m:den>
              <m:rad>
                <m:radPr>
                  <m:degHide m:val="1"/>
                  <m:ctrlPr>
                    <w:rPr>
                      <w:rFonts w:ascii="Cambria Math" w:hAnsi="Cambria Math"/>
                    </w:rPr>
                  </m:ctrlPr>
                </m:radPr>
                <m:deg/>
                <m:e>
                  <m:r>
                    <w:rPr>
                      <w:rFonts w:ascii="Cambria Math" w:hAnsi="Cambria Math"/>
                    </w:rPr>
                    <m:t>2</m:t>
                  </m:r>
                </m:e>
              </m:rad>
            </m:den>
          </m:f>
          <m:r>
            <w:rPr>
              <w:rFonts w:ascii="Cambria Math" w:hAnsi="Cambria Math"/>
            </w:rPr>
            <m:t>∠θ°</m:t>
          </m:r>
        </m:oMath>
      </m:oMathPara>
    </w:p>
    <w:p w14:paraId="65944898" w14:textId="77777777" w:rsidR="00E775BF" w:rsidRDefault="00E775BF" w:rsidP="00E775BF">
      <w:pPr>
        <w:pStyle w:val="Prrafodelista"/>
        <w:spacing w:line="360" w:lineRule="auto"/>
        <w:jc w:val="center"/>
      </w:pPr>
      <m:oMathPara>
        <m:oMath>
          <m:r>
            <w:rPr>
              <w:rFonts w:ascii="Cambria Math" w:hAnsi="Cambria Math"/>
            </w:rPr>
            <m:t>V = </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2</m:t>
                  </m:r>
                </m:e>
              </m:rad>
            </m:den>
          </m:f>
          <m:r>
            <w:rPr>
              <w:rFonts w:ascii="Cambria Math" w:hAnsi="Cambria Math"/>
            </w:rPr>
            <m:t>= 1.41 </m:t>
          </m:r>
          <m:d>
            <m:dPr>
              <m:begChr m:val="["/>
              <m:endChr m:val="]"/>
              <m:ctrlPr>
                <w:rPr>
                  <w:rFonts w:ascii="Cambria Math" w:hAnsi="Cambria Math"/>
                </w:rPr>
              </m:ctrlPr>
            </m:dPr>
            <m:e>
              <m:r>
                <w:rPr>
                  <w:rFonts w:ascii="Cambria Math" w:hAnsi="Cambria Math"/>
                </w:rPr>
                <m:t>V</m:t>
              </m:r>
            </m:e>
          </m:d>
        </m:oMath>
      </m:oMathPara>
    </w:p>
    <w:p w14:paraId="02472642" w14:textId="5668FFC9" w:rsidR="00E775BF" w:rsidRPr="00E775BF" w:rsidRDefault="00E775BF" w:rsidP="00E775BF">
      <w:pPr>
        <w:pStyle w:val="Prrafodelista"/>
        <w:spacing w:line="360" w:lineRule="auto"/>
        <w:jc w:val="center"/>
      </w:pPr>
      <m:oMathPara>
        <m:oMath>
          <m:r>
            <w:rPr>
              <w:rFonts w:ascii="Cambria Math" w:hAnsi="Cambria Math"/>
            </w:rPr>
            <m:t>V = </m:t>
          </m:r>
          <m:f>
            <m:fPr>
              <m:ctrlPr>
                <w:rPr>
                  <w:rFonts w:ascii="Cambria Math" w:hAnsi="Cambria Math"/>
                </w:rPr>
              </m:ctrlPr>
            </m:fPr>
            <m:num>
              <m:r>
                <w:rPr>
                  <w:rFonts w:ascii="Cambria Math" w:hAnsi="Cambria Math"/>
                </w:rPr>
                <m:t>2V</m:t>
              </m:r>
            </m:num>
            <m:den>
              <m:rad>
                <m:radPr>
                  <m:degHide m:val="1"/>
                  <m:ctrlPr>
                    <w:rPr>
                      <w:rFonts w:ascii="Cambria Math" w:hAnsi="Cambria Math"/>
                    </w:rPr>
                  </m:ctrlPr>
                </m:radPr>
                <m:deg/>
                <m:e>
                  <m:r>
                    <w:rPr>
                      <w:rFonts w:ascii="Cambria Math" w:hAnsi="Cambria Math"/>
                    </w:rPr>
                    <m:t>2</m:t>
                  </m:r>
                </m:e>
              </m:rad>
            </m:den>
          </m:f>
          <m:r>
            <w:rPr>
              <w:rFonts w:ascii="Nirmala UI" w:hAnsi="Nirmala UI" w:cs="Nirmala UI"/>
            </w:rPr>
            <m:t>ட</m:t>
          </m:r>
          <m:r>
            <w:rPr>
              <w:rFonts w:ascii="Cambria Math" w:hAnsi="Cambria Math"/>
            </w:rPr>
            <m:t>0° = 1.41 V </m:t>
          </m:r>
          <m:r>
            <w:rPr>
              <w:rFonts w:ascii="Nirmala UI" w:hAnsi="Nirmala UI" w:cs="Nirmala UI"/>
            </w:rPr>
            <m:t>ட</m:t>
          </m:r>
          <m:r>
            <w:rPr>
              <w:rFonts w:ascii="Cambria Math" w:hAnsi="Cambria Math"/>
            </w:rPr>
            <m:t>0°</m:t>
          </m:r>
        </m:oMath>
      </m:oMathPara>
    </w:p>
    <w:p w14:paraId="021C4541" w14:textId="661173CF" w:rsidR="046D2974" w:rsidRPr="00E775BF" w:rsidRDefault="7EA23544" w:rsidP="00C4083F">
      <w:pPr>
        <w:pStyle w:val="Prrafodelista"/>
        <w:numPr>
          <w:ilvl w:val="1"/>
          <w:numId w:val="27"/>
        </w:numPr>
        <w:spacing w:line="360" w:lineRule="auto"/>
        <w:rPr>
          <w:rFonts w:ascii="Raleway" w:eastAsia="Raleway" w:hAnsi="Raleway" w:cs="Raleway"/>
          <w:color w:val="C00000"/>
          <w:sz w:val="18"/>
          <w:szCs w:val="18"/>
        </w:rPr>
      </w:pPr>
      <w:r w:rsidRPr="00E775BF">
        <w:rPr>
          <w:rFonts w:ascii="Raleway" w:eastAsia="Raleway" w:hAnsi="Raleway" w:cs="Raleway"/>
          <w:color w:val="C00000"/>
          <w:sz w:val="22"/>
          <w:szCs w:val="22"/>
          <w:lang w:val="es-MX"/>
        </w:rPr>
        <w:lastRenderedPageBreak/>
        <w:t xml:space="preserve">Para la corriente: </w:t>
      </w:r>
    </w:p>
    <w:p w14:paraId="6CF0182F" w14:textId="01684C3F" w:rsidR="35FFBEA6" w:rsidRPr="00E775BF" w:rsidRDefault="35FFBEA6" w:rsidP="00C4083F">
      <w:pPr>
        <w:spacing w:line="360" w:lineRule="auto"/>
        <w:rPr>
          <w:rFonts w:ascii="Raleway" w:eastAsia="Raleway" w:hAnsi="Raleway" w:cs="Raleway"/>
          <w:color w:val="000000" w:themeColor="text1"/>
          <w:sz w:val="22"/>
          <w:szCs w:val="22"/>
          <w:lang w:val="es-MX"/>
        </w:rPr>
      </w:pPr>
      <w:r w:rsidRPr="00E775BF">
        <w:rPr>
          <w:rFonts w:ascii="Raleway" w:eastAsia="Raleway" w:hAnsi="Raleway" w:cs="Raleway"/>
          <w:color w:val="000000" w:themeColor="text1"/>
          <w:sz w:val="22"/>
          <w:szCs w:val="22"/>
          <w:lang w:val="es-MX"/>
        </w:rPr>
        <w:t xml:space="preserve">En el capacitor, el desfase es de 90° </w:t>
      </w:r>
    </w:p>
    <w:p w14:paraId="322BD3C8" w14:textId="77777777" w:rsidR="00E775BF" w:rsidRPr="00E775BF" w:rsidRDefault="005331A9" w:rsidP="00E775BF">
      <w:pPr>
        <w:spacing w:line="360" w:lineRule="auto"/>
        <w:jc w:val="center"/>
        <w:rPr>
          <w:rFonts w:ascii="Raleway" w:eastAsia="Raleway" w:hAnsi="Raleway" w:cs="Raleway"/>
        </w:rPr>
      </w:pPr>
      <m:oMathPara>
        <m:oMath>
          <m:r>
            <w:rPr>
              <w:rFonts w:ascii="Cambria Math" w:hAnsi="Cambria Math"/>
            </w:rPr>
            <m:t>I = </m:t>
          </m:r>
          <m:f>
            <m:fPr>
              <m:ctrlPr>
                <w:rPr>
                  <w:rFonts w:ascii="Cambria Math" w:hAnsi="Cambria Math"/>
                </w:rPr>
              </m:ctrlPr>
            </m:fPr>
            <m:num>
              <m:r>
                <w:rPr>
                  <w:rFonts w:ascii="Cambria Math" w:hAnsi="Cambria Math"/>
                </w:rPr>
                <m:t>2V</m:t>
              </m:r>
            </m:num>
            <m:den>
              <m:rad>
                <m:radPr>
                  <m:degHide m:val="1"/>
                  <m:ctrlPr>
                    <w:rPr>
                      <w:rFonts w:ascii="Cambria Math" w:hAnsi="Cambria Math"/>
                    </w:rPr>
                  </m:ctrlPr>
                </m:radPr>
                <m:deg/>
                <m:e>
                  <m:r>
                    <w:rPr>
                      <w:rFonts w:ascii="Cambria Math" w:hAnsi="Cambria Math"/>
                    </w:rPr>
                    <m:t>2</m:t>
                  </m:r>
                </m:e>
              </m:rad>
            </m:den>
          </m:f>
          <m:r>
            <w:rPr>
              <w:rFonts w:ascii="Nirmala UI" w:hAnsi="Nirmala UI" w:cs="Nirmala UI"/>
            </w:rPr>
            <m:t>ட</m:t>
          </m:r>
          <m:r>
            <w:rPr>
              <w:rFonts w:ascii="Cambria Math" w:hAnsi="Cambria Math"/>
            </w:rPr>
            <m:t>0° = 1.41 V </m:t>
          </m:r>
          <m:r>
            <w:rPr>
              <w:rFonts w:ascii="Nirmala UI" w:hAnsi="Nirmala UI" w:cs="Nirmala UI"/>
            </w:rPr>
            <m:t>ட</m:t>
          </m:r>
          <m:r>
            <w:rPr>
              <w:rFonts w:ascii="Cambria Math" w:hAnsi="Cambria Math"/>
            </w:rPr>
            <m:t>90°</m:t>
          </m:r>
        </m:oMath>
      </m:oMathPara>
    </w:p>
    <w:p w14:paraId="17C0913F" w14:textId="0CA49A86" w:rsidR="3654CA2F" w:rsidRPr="00E775BF" w:rsidRDefault="0CCDE182" w:rsidP="00E775BF">
      <w:pPr>
        <w:pStyle w:val="Prrafodelista"/>
        <w:numPr>
          <w:ilvl w:val="1"/>
          <w:numId w:val="27"/>
        </w:numPr>
        <w:spacing w:line="360" w:lineRule="auto"/>
        <w:rPr>
          <w:rFonts w:ascii="Raleway" w:eastAsia="Raleway" w:hAnsi="Raleway" w:cs="Raleway"/>
          <w:color w:val="C00000"/>
          <w:sz w:val="22"/>
          <w:szCs w:val="22"/>
        </w:rPr>
      </w:pPr>
      <w:r w:rsidRPr="00E775BF">
        <w:rPr>
          <w:rFonts w:ascii="Raleway" w:eastAsia="Raleway" w:hAnsi="Raleway" w:cs="Raleway"/>
          <w:color w:val="C00000"/>
          <w:sz w:val="22"/>
          <w:szCs w:val="22"/>
          <w:lang w:val="es-MX"/>
        </w:rPr>
        <w:t xml:space="preserve">Fasores obtenidos: </w:t>
      </w:r>
    </w:p>
    <w:p w14:paraId="7DF455D1" w14:textId="634D78E7" w:rsidR="1E276FFD" w:rsidRPr="00B677CE" w:rsidRDefault="00E775BF" w:rsidP="00B677CE">
      <w:pPr>
        <w:spacing w:line="360" w:lineRule="auto"/>
        <w:jc w:val="center"/>
        <w:rPr>
          <w:rFonts w:ascii="Raleway" w:eastAsia="Raleway" w:hAnsi="Raleway" w:cs="Raleway"/>
        </w:rPr>
      </w:pPr>
      <w:r>
        <w:rPr>
          <w:noProof/>
        </w:rPr>
        <w:drawing>
          <wp:inline distT="0" distB="0" distL="0" distR="0" wp14:anchorId="33014689" wp14:editId="089525F9">
            <wp:extent cx="2666713" cy="2520000"/>
            <wp:effectExtent l="0" t="0" r="635" b="0"/>
            <wp:docPr id="11925994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9448" name=""/>
                    <pic:cNvPicPr/>
                  </pic:nvPicPr>
                  <pic:blipFill rotWithShape="1">
                    <a:blip r:embed="rId19" cstate="print">
                      <a:extLst>
                        <a:ext uri="{28A0092B-C50C-407E-A947-70E740481C1C}">
                          <a14:useLocalDpi xmlns:a14="http://schemas.microsoft.com/office/drawing/2010/main" val="0"/>
                        </a:ext>
                      </a:extLst>
                    </a:blip>
                    <a:srcRect l="12222" t="8333" r="12992" b="3179"/>
                    <a:stretch>
                      <a:fillRect/>
                    </a:stretch>
                  </pic:blipFill>
                  <pic:spPr bwMode="auto">
                    <a:xfrm>
                      <a:off x="0" y="0"/>
                      <a:ext cx="2666713" cy="2520000"/>
                    </a:xfrm>
                    <a:prstGeom prst="rect">
                      <a:avLst/>
                    </a:prstGeom>
                    <a:ln>
                      <a:noFill/>
                    </a:ln>
                    <a:extLst>
                      <a:ext uri="{53640926-AAD7-44D8-BBD7-CCE9431645EC}">
                        <a14:shadowObscured xmlns:a14="http://schemas.microsoft.com/office/drawing/2010/main"/>
                      </a:ext>
                    </a:extLst>
                  </pic:spPr>
                </pic:pic>
              </a:graphicData>
            </a:graphic>
          </wp:inline>
        </w:drawing>
      </w:r>
    </w:p>
    <w:p w14:paraId="4C39289B" w14:textId="7A5D75E3" w:rsidR="1E276FFD" w:rsidRPr="00B677CE" w:rsidRDefault="148B7E46" w:rsidP="1E276FFD">
      <w:pPr>
        <w:pStyle w:val="Prrafodelista"/>
        <w:numPr>
          <w:ilvl w:val="1"/>
          <w:numId w:val="27"/>
        </w:numPr>
        <w:rPr>
          <w:rFonts w:ascii="Raleway" w:hAnsi="Raleway"/>
          <w:color w:val="C00000"/>
          <w:sz w:val="22"/>
          <w:szCs w:val="22"/>
          <w:lang w:val="es-MX"/>
        </w:rPr>
      </w:pPr>
      <w:r w:rsidRPr="00B677CE">
        <w:rPr>
          <w:rFonts w:ascii="Raleway" w:hAnsi="Raleway"/>
          <w:color w:val="C00000"/>
          <w:sz w:val="22"/>
          <w:szCs w:val="22"/>
          <w:lang w:val="es-MX"/>
        </w:rPr>
        <w:t>Oscilograma obtenido (por simulador)</w:t>
      </w:r>
    </w:p>
    <w:p w14:paraId="060906D4" w14:textId="3CDA0C8A" w:rsidR="6460D2A4" w:rsidRDefault="3D42A44E" w:rsidP="00B677CE">
      <w:pPr>
        <w:jc w:val="center"/>
      </w:pPr>
      <w:r>
        <w:rPr>
          <w:noProof/>
        </w:rPr>
        <w:drawing>
          <wp:inline distT="0" distB="0" distL="0" distR="0" wp14:anchorId="25533061" wp14:editId="1AA799EF">
            <wp:extent cx="3964712" cy="2520000"/>
            <wp:effectExtent l="0" t="0" r="0" b="0"/>
            <wp:docPr id="258120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08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4712" cy="2520000"/>
                    </a:xfrm>
                    <a:prstGeom prst="rect">
                      <a:avLst/>
                    </a:prstGeom>
                  </pic:spPr>
                </pic:pic>
              </a:graphicData>
            </a:graphic>
          </wp:inline>
        </w:drawing>
      </w:r>
    </w:p>
    <w:p w14:paraId="13349882" w14:textId="7C9986A2" w:rsidR="5CE85ADF" w:rsidRPr="001B1864" w:rsidRDefault="62C649C6" w:rsidP="001B1864">
      <w:pPr>
        <w:rPr>
          <w:rFonts w:ascii="Raleway" w:hAnsi="Raleway"/>
          <w:b/>
          <w:bCs/>
          <w:color w:val="FFFFFF" w:themeColor="background1"/>
          <w:sz w:val="22"/>
          <w:szCs w:val="22"/>
        </w:rPr>
      </w:pPr>
      <w:r w:rsidRPr="00523070">
        <w:rPr>
          <w:rFonts w:ascii="Raleway" w:hAnsi="Raleway"/>
          <w:b/>
          <w:color w:val="FFFFFF" w:themeColor="background1"/>
          <w:sz w:val="22"/>
          <w:szCs w:val="22"/>
          <w:highlight w:val="darkRed"/>
        </w:rPr>
        <w:t>Con f = 2 Khz</w:t>
      </w:r>
      <w:r w:rsidRPr="00523070">
        <w:rPr>
          <w:rFonts w:ascii="Raleway" w:hAnsi="Raleway"/>
          <w:b/>
          <w:bCs/>
          <w:color w:val="FFFFFF" w:themeColor="background1"/>
          <w:sz w:val="22"/>
          <w:szCs w:val="22"/>
        </w:rPr>
        <w:t xml:space="preserve"> </w:t>
      </w:r>
    </w:p>
    <w:p w14:paraId="3C31D852" w14:textId="26847CBF" w:rsidR="5CE85ADF" w:rsidRPr="001B1864" w:rsidRDefault="00A35056" w:rsidP="142417AF">
      <w:pPr>
        <w:rPr>
          <w:lang w:val="es-MX"/>
        </w:rPr>
      </w:pPr>
      <m:oMathPara>
        <m:oMath>
          <m:r>
            <w:rPr>
              <w:rFonts w:ascii="Cambria Math" w:hAnsi="Cambria Math"/>
            </w:rPr>
            <m:t>Z</m:t>
          </m:r>
          <m:r>
            <w:rPr>
              <w:rFonts w:ascii="Cambria Math" w:hAnsi="Cambria Math"/>
              <w:lang w:val="es-MX"/>
            </w:rPr>
            <m:t> = </m:t>
          </m:r>
          <m:r>
            <w:rPr>
              <w:rFonts w:ascii="Cambria Math" w:hAnsi="Cambria Math"/>
            </w:rPr>
            <m:t>R</m:t>
          </m:r>
          <m:r>
            <w:rPr>
              <w:rFonts w:ascii="Cambria Math" w:hAnsi="Cambria Math"/>
              <w:lang w:val="es-MX"/>
            </w:rPr>
            <m:t> + </m:t>
          </m:r>
          <m:r>
            <w:rPr>
              <w:rFonts w:ascii="Cambria Math" w:hAnsi="Cambria Math"/>
            </w:rPr>
            <m:t>j</m:t>
          </m:r>
          <m:d>
            <m:dPr>
              <m:ctrlPr>
                <w:rPr>
                  <w:rFonts w:ascii="Cambria Math" w:hAnsi="Cambria Math"/>
                </w:rPr>
              </m:ctrlPr>
            </m:dPr>
            <m:e>
              <m:r>
                <w:rPr>
                  <w:rFonts w:ascii="Cambria Math" w:hAnsi="Cambria Math"/>
                </w:rPr>
                <m:t>ωL</m:t>
              </m:r>
              <m:r>
                <w:rPr>
                  <w:rFonts w:ascii="Cambria Math" w:hAnsi="Cambria Math"/>
                  <w:lang w:val="es-MX"/>
                </w:rPr>
                <m:t> - </m:t>
              </m:r>
              <m:f>
                <m:fPr>
                  <m:ctrlPr>
                    <w:rPr>
                      <w:rFonts w:ascii="Cambria Math" w:hAnsi="Cambria Math"/>
                    </w:rPr>
                  </m:ctrlPr>
                </m:fPr>
                <m:num>
                  <m:r>
                    <w:rPr>
                      <w:rFonts w:ascii="Cambria Math" w:hAnsi="Cambria Math"/>
                      <w:lang w:val="es-MX"/>
                    </w:rPr>
                    <m:t>1</m:t>
                  </m:r>
                </m:num>
                <m:den>
                  <m:r>
                    <w:rPr>
                      <w:rFonts w:ascii="Cambria Math" w:hAnsi="Cambria Math"/>
                    </w:rPr>
                    <m:t>ωc</m:t>
                  </m:r>
                </m:den>
              </m:f>
            </m:e>
          </m:d>
        </m:oMath>
      </m:oMathPara>
    </w:p>
    <w:p w14:paraId="19FCBF1C" w14:textId="45A36490" w:rsidR="773F05C7" w:rsidRDefault="007C1491" w:rsidP="773F05C7">
      <m:oMathPara>
        <m:oMath>
          <m:f>
            <m:fPr>
              <m:ctrlPr>
                <w:rPr>
                  <w:rFonts w:ascii="Cambria Math" w:hAnsi="Cambria Math"/>
                </w:rPr>
              </m:ctrlPr>
            </m:fPr>
            <m:num>
              <m:r>
                <w:rPr>
                  <w:rFonts w:ascii="Cambria Math" w:hAnsi="Cambria Math"/>
                </w:rPr>
                <m:t>1</m:t>
              </m:r>
            </m:num>
            <m:den>
              <m:r>
                <w:rPr>
                  <w:rFonts w:ascii="Cambria Math" w:hAnsi="Cambria Math"/>
                </w:rPr>
                <m:t>ωc</m:t>
              </m:r>
            </m:den>
          </m:f>
          <m:r>
            <w:rPr>
              <w:rFonts w:ascii="Cambria Math" w:hAnsi="Cambria Math"/>
            </w:rPr>
            <m:t>= </m:t>
          </m:r>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2π⋅2</m:t>
                  </m:r>
                </m:e>
              </m:d>
              <m:d>
                <m:dPr>
                  <m:ctrlPr>
                    <w:rPr>
                      <w:rFonts w:ascii="Cambria Math" w:hAnsi="Cambria Math"/>
                    </w:rPr>
                  </m:ctrlPr>
                </m:dPr>
                <m:e>
                  <m:r>
                    <w:rPr>
                      <w:rFonts w:ascii="Cambria Math" w:hAnsi="Cambria Math"/>
                    </w:rPr>
                    <m:t>0.22μf</m:t>
                  </m:r>
                </m:e>
              </m:d>
            </m:den>
          </m:f>
          <m:r>
            <w:rPr>
              <w:rFonts w:ascii="Cambria Math" w:hAnsi="Cambria Math"/>
            </w:rPr>
            <m:t>=361.71 </m:t>
          </m:r>
          <m:r>
            <m:rPr>
              <m:sty m:val="p"/>
            </m:rPr>
            <w:rPr>
              <w:rFonts w:ascii="Cambria Math" w:hAnsi="Cambria Math"/>
            </w:rPr>
            <m:t>Ω</m:t>
          </m:r>
        </m:oMath>
      </m:oMathPara>
    </w:p>
    <w:p w14:paraId="0BAADCAC" w14:textId="24158C9E" w:rsidR="00A10114" w:rsidRPr="00A10114" w:rsidRDefault="00A10114" w:rsidP="00A10114">
      <w:pPr>
        <w:pStyle w:val="Prrafodelista"/>
        <w:numPr>
          <w:ilvl w:val="1"/>
          <w:numId w:val="30"/>
        </w:numPr>
        <w:rPr>
          <w:rFonts w:ascii="Raleway" w:hAnsi="Raleway"/>
          <w:i/>
          <w:iCs/>
          <w:color w:val="C00000"/>
          <w:sz w:val="22"/>
          <w:szCs w:val="22"/>
        </w:rPr>
      </w:pPr>
      <w:r w:rsidRPr="00A10114">
        <w:rPr>
          <w:rFonts w:ascii="Raleway" w:hAnsi="Raleway"/>
          <w:i/>
          <w:iCs/>
          <w:color w:val="C00000"/>
          <w:sz w:val="22"/>
          <w:szCs w:val="22"/>
        </w:rPr>
        <w:t>Para el ángulo</w:t>
      </w:r>
    </w:p>
    <w:p w14:paraId="29FE07D3" w14:textId="79CE1672" w:rsidR="4C449E96" w:rsidRDefault="00AD2492" w:rsidP="4C449E96">
      <m:oMathPara>
        <m:oMath>
          <m:r>
            <w:rPr>
              <w:rFonts w:ascii="Cambria Math" w:hAnsi="Cambria Math"/>
            </w:rPr>
            <w:lastRenderedPageBreak/>
            <m:t>θ = </m:t>
          </m:r>
          <m:func>
            <m:funcPr>
              <m:ctrlPr>
                <w:rPr>
                  <w:rFonts w:ascii="Cambria Math" w:hAnsi="Cambria Math"/>
                </w:rPr>
              </m:ctrlPr>
            </m:funcPr>
            <m:fName>
              <m:r>
                <m:rPr>
                  <m:sty m:val="p"/>
                </m:rPr>
                <w:rPr>
                  <w:rFonts w:ascii="Cambria Math" w:hAnsi="Cambria Math"/>
                </w:rPr>
                <m:t>arctan</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361.71</m:t>
                      </m:r>
                    </m:num>
                    <m:den>
                      <m:r>
                        <w:rPr>
                          <w:rFonts w:ascii="Cambria Math" w:hAnsi="Cambria Math"/>
                        </w:rPr>
                        <m:t>1k</m:t>
                      </m:r>
                      <m:r>
                        <m:rPr>
                          <m:sty m:val="p"/>
                        </m:rPr>
                        <w:rPr>
                          <w:rFonts w:ascii="Cambria Math" w:hAnsi="Cambria Math"/>
                        </w:rPr>
                        <m:t>Ω</m:t>
                      </m:r>
                    </m:den>
                  </m:f>
                </m:e>
              </m:d>
            </m:e>
          </m:func>
          <m:r>
            <w:rPr>
              <w:rFonts w:ascii="Cambria Math" w:hAnsi="Cambria Math"/>
            </w:rPr>
            <m:t> = -19.88°</m:t>
          </m:r>
        </m:oMath>
      </m:oMathPara>
    </w:p>
    <w:p w14:paraId="26E5C6F4" w14:textId="5E0ABC72" w:rsidR="5CE85ADF" w:rsidRPr="00082474" w:rsidRDefault="3B9BE8F4" w:rsidP="00A10114">
      <w:pPr>
        <w:jc w:val="center"/>
        <w:rPr>
          <w:rFonts w:ascii="Raleway" w:hAnsi="Raleway"/>
          <w:sz w:val="22"/>
          <w:szCs w:val="22"/>
          <w:lang w:val="es-MX"/>
        </w:rPr>
      </w:pPr>
      <w:r w:rsidRPr="00082474">
        <w:rPr>
          <w:rFonts w:ascii="Raleway" w:hAnsi="Raleway"/>
          <w:sz w:val="22"/>
          <w:szCs w:val="22"/>
          <w:lang w:val="es-MX"/>
        </w:rPr>
        <w:t>Z = 1063.40 con un angulo de –19.88°</w:t>
      </w:r>
    </w:p>
    <w:p w14:paraId="631892D6" w14:textId="7C66DC47" w:rsidR="64B6FDA1" w:rsidRPr="00A10114" w:rsidRDefault="3B9BE8F4" w:rsidP="12E3EBEA">
      <w:pPr>
        <w:pStyle w:val="Prrafodelista"/>
        <w:numPr>
          <w:ilvl w:val="1"/>
          <w:numId w:val="30"/>
        </w:numPr>
        <w:rPr>
          <w:rFonts w:ascii="Raleway" w:hAnsi="Raleway"/>
          <w:i/>
          <w:iCs/>
          <w:color w:val="C00000"/>
          <w:sz w:val="22"/>
          <w:szCs w:val="22"/>
        </w:rPr>
      </w:pPr>
      <w:r w:rsidRPr="12E3EBEA">
        <w:rPr>
          <w:rFonts w:ascii="Raleway" w:hAnsi="Raleway"/>
          <w:i/>
          <w:iCs/>
          <w:color w:val="C00000"/>
          <w:sz w:val="22"/>
          <w:szCs w:val="22"/>
        </w:rPr>
        <w:t xml:space="preserve">Triangulo de </w:t>
      </w:r>
      <w:r w:rsidR="1968232F" w:rsidRPr="12E3EBEA">
        <w:rPr>
          <w:rFonts w:ascii="Raleway" w:hAnsi="Raleway"/>
          <w:i/>
          <w:iCs/>
          <w:color w:val="C00000"/>
          <w:sz w:val="22"/>
          <w:szCs w:val="22"/>
        </w:rPr>
        <w:t>impedâncias</w:t>
      </w:r>
      <w:r w:rsidRPr="12E3EBEA">
        <w:rPr>
          <w:rFonts w:ascii="Raleway" w:hAnsi="Raleway"/>
          <w:i/>
          <w:iCs/>
          <w:color w:val="C00000"/>
          <w:sz w:val="22"/>
          <w:szCs w:val="22"/>
        </w:rPr>
        <w:t xml:space="preserve">: </w:t>
      </w:r>
    </w:p>
    <w:p w14:paraId="564011D3" w14:textId="39FE2B91" w:rsidR="5CE85ADF" w:rsidRDefault="5CE85ADF" w:rsidP="0C4C4A87"/>
    <w:p w14:paraId="0D30C484" w14:textId="1B9CC25C" w:rsidR="5CE85ADF" w:rsidRDefault="5CE85ADF" w:rsidP="6502B38A"/>
    <w:p w14:paraId="116081F6" w14:textId="7C16B073" w:rsidR="5CE85ADF" w:rsidRDefault="613B83B6" w:rsidP="00A10114">
      <w:pPr>
        <w:jc w:val="center"/>
      </w:pPr>
      <w:r>
        <w:rPr>
          <w:noProof/>
        </w:rPr>
        <w:drawing>
          <wp:inline distT="0" distB="0" distL="0" distR="0" wp14:anchorId="12E63F6D" wp14:editId="2875C3FC">
            <wp:extent cx="2480557" cy="2520000"/>
            <wp:effectExtent l="0" t="0" r="0" b="0"/>
            <wp:docPr id="10828343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34376" name=""/>
                    <pic:cNvPicPr/>
                  </pic:nvPicPr>
                  <pic:blipFill rotWithShape="1">
                    <a:blip r:embed="rId21">
                      <a:extLst>
                        <a:ext uri="{28A0092B-C50C-407E-A947-70E740481C1C}">
                          <a14:useLocalDpi xmlns:a14="http://schemas.microsoft.com/office/drawing/2010/main"/>
                        </a:ext>
                      </a:extLst>
                    </a:blip>
                    <a:srcRect t="10384" r="6560" b="3060"/>
                    <a:stretch>
                      <a:fillRect/>
                    </a:stretch>
                  </pic:blipFill>
                  <pic:spPr bwMode="auto">
                    <a:xfrm>
                      <a:off x="0" y="0"/>
                      <a:ext cx="2480557" cy="2520000"/>
                    </a:xfrm>
                    <a:prstGeom prst="rect">
                      <a:avLst/>
                    </a:prstGeom>
                    <a:ln>
                      <a:noFill/>
                    </a:ln>
                    <a:extLst>
                      <a:ext uri="{53640926-AAD7-44D8-BBD7-CCE9431645EC}">
                        <a14:shadowObscured xmlns:a14="http://schemas.microsoft.com/office/drawing/2010/main"/>
                      </a:ext>
                    </a:extLst>
                  </pic:spPr>
                </pic:pic>
              </a:graphicData>
            </a:graphic>
          </wp:inline>
        </w:drawing>
      </w:r>
    </w:p>
    <w:p w14:paraId="7BFF5F6F" w14:textId="77777777" w:rsidR="001B1864" w:rsidRPr="00082474" w:rsidRDefault="001B1864" w:rsidP="00082474">
      <w:pPr>
        <w:pStyle w:val="Prrafodelista"/>
        <w:numPr>
          <w:ilvl w:val="0"/>
          <w:numId w:val="28"/>
        </w:numPr>
        <w:spacing w:line="360" w:lineRule="auto"/>
        <w:rPr>
          <w:rFonts w:ascii="Raleway" w:eastAsia="Raleway" w:hAnsi="Raleway" w:cs="Raleway"/>
          <w:color w:val="C00000"/>
          <w:sz w:val="22"/>
          <w:szCs w:val="22"/>
        </w:rPr>
      </w:pPr>
      <w:r w:rsidRPr="00082474">
        <w:rPr>
          <w:rFonts w:ascii="Raleway" w:eastAsia="Raleway" w:hAnsi="Raleway" w:cs="Raleway"/>
          <w:color w:val="C00000"/>
          <w:sz w:val="22"/>
          <w:szCs w:val="22"/>
        </w:rPr>
        <w:t xml:space="preserve">Forma fasorial </w:t>
      </w:r>
    </w:p>
    <w:p w14:paraId="0EFD218F" w14:textId="77777777" w:rsidR="001B1864" w:rsidRPr="00082474" w:rsidRDefault="001B1864" w:rsidP="00082474">
      <w:pPr>
        <w:pStyle w:val="Prrafodelista"/>
        <w:numPr>
          <w:ilvl w:val="1"/>
          <w:numId w:val="28"/>
        </w:numPr>
        <w:spacing w:line="360" w:lineRule="auto"/>
        <w:rPr>
          <w:rFonts w:ascii="Raleway" w:eastAsia="Raleway" w:hAnsi="Raleway" w:cs="Raleway"/>
          <w:color w:val="C00000"/>
          <w:sz w:val="20"/>
          <w:szCs w:val="20"/>
        </w:rPr>
      </w:pPr>
      <w:r w:rsidRPr="00082474">
        <w:rPr>
          <w:rFonts w:ascii="Raleway" w:eastAsia="Raleway" w:hAnsi="Raleway" w:cs="Raleway"/>
          <w:color w:val="C00000"/>
          <w:sz w:val="22"/>
          <w:szCs w:val="22"/>
          <w:lang w:val="es-MX"/>
        </w:rPr>
        <w:t xml:space="preserve">Para el voltaje </w:t>
      </w:r>
    </w:p>
    <w:p w14:paraId="1FFD24B9" w14:textId="77777777" w:rsidR="001B1864" w:rsidRPr="00082474" w:rsidRDefault="001B1864" w:rsidP="00082474">
      <w:pPr>
        <w:spacing w:line="360" w:lineRule="auto"/>
        <w:ind w:left="360"/>
        <w:jc w:val="center"/>
        <w:rPr>
          <w:rFonts w:ascii="Raleway" w:eastAsia="Raleway" w:hAnsi="Raleway" w:cs="Raleway"/>
          <w:color w:val="000000" w:themeColor="text1"/>
          <w:lang w:val="es-MX"/>
        </w:rPr>
      </w:pPr>
      <m:oMathPara>
        <m:oMath>
          <m:r>
            <w:rPr>
              <w:rFonts w:ascii="Cambria Math" w:hAnsi="Cambria Math"/>
            </w:rPr>
            <m:t>V= </m:t>
          </m:r>
          <m:f>
            <m:fPr>
              <m:ctrlPr>
                <w:rPr>
                  <w:rFonts w:ascii="Cambria Math" w:hAnsi="Cambria Math"/>
                </w:rPr>
              </m:ctrlPr>
            </m:fPr>
            <m:num>
              <m:r>
                <w:rPr>
                  <w:rFonts w:ascii="Cambria Math" w:hAnsi="Cambria Math"/>
                </w:rPr>
                <m:t>A</m:t>
              </m:r>
            </m:num>
            <m:den>
              <m:rad>
                <m:radPr>
                  <m:degHide m:val="1"/>
                  <m:ctrlPr>
                    <w:rPr>
                      <w:rFonts w:ascii="Cambria Math" w:hAnsi="Cambria Math"/>
                    </w:rPr>
                  </m:ctrlPr>
                </m:radPr>
                <m:deg/>
                <m:e>
                  <m:r>
                    <w:rPr>
                      <w:rFonts w:ascii="Cambria Math" w:hAnsi="Cambria Math"/>
                    </w:rPr>
                    <m:t>2</m:t>
                  </m:r>
                </m:e>
              </m:rad>
            </m:den>
          </m:f>
          <m:r>
            <w:rPr>
              <w:rFonts w:ascii="Cambria Math" w:hAnsi="Cambria Math"/>
            </w:rPr>
            <m:t>∠θ°</m:t>
          </m:r>
        </m:oMath>
      </m:oMathPara>
    </w:p>
    <w:p w14:paraId="4D768268" w14:textId="77777777" w:rsidR="001B1864" w:rsidRPr="00082474" w:rsidRDefault="001B1864" w:rsidP="00082474">
      <w:pPr>
        <w:pStyle w:val="Prrafodelista"/>
        <w:spacing w:line="360" w:lineRule="auto"/>
        <w:jc w:val="center"/>
        <w:rPr>
          <w:rFonts w:ascii="Raleway" w:hAnsi="Raleway"/>
        </w:rPr>
      </w:pPr>
      <m:oMathPara>
        <m:oMath>
          <m:r>
            <w:rPr>
              <w:rFonts w:ascii="Cambria Math" w:hAnsi="Cambria Math"/>
            </w:rPr>
            <m:t>V = </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2</m:t>
                  </m:r>
                </m:e>
              </m:rad>
            </m:den>
          </m:f>
          <m:r>
            <w:rPr>
              <w:rFonts w:ascii="Cambria Math" w:hAnsi="Cambria Math"/>
            </w:rPr>
            <m:t>= 1.41 </m:t>
          </m:r>
          <m:d>
            <m:dPr>
              <m:begChr m:val="["/>
              <m:endChr m:val="]"/>
              <m:ctrlPr>
                <w:rPr>
                  <w:rFonts w:ascii="Cambria Math" w:hAnsi="Cambria Math"/>
                </w:rPr>
              </m:ctrlPr>
            </m:dPr>
            <m:e>
              <m:r>
                <w:rPr>
                  <w:rFonts w:ascii="Cambria Math" w:hAnsi="Cambria Math"/>
                </w:rPr>
                <m:t>V</m:t>
              </m:r>
            </m:e>
          </m:d>
        </m:oMath>
      </m:oMathPara>
    </w:p>
    <w:p w14:paraId="5675A845" w14:textId="5A72BAC2" w:rsidR="001B1864" w:rsidRPr="00082474" w:rsidRDefault="001B1864" w:rsidP="00082474">
      <w:pPr>
        <w:pStyle w:val="Prrafodelista"/>
        <w:spacing w:line="360" w:lineRule="auto"/>
        <w:jc w:val="center"/>
        <w:rPr>
          <w:rFonts w:ascii="Raleway" w:hAnsi="Raleway"/>
        </w:rPr>
      </w:pPr>
      <m:oMathPara>
        <m:oMath>
          <m:r>
            <w:rPr>
              <w:rFonts w:ascii="Cambria Math" w:hAnsi="Cambria Math"/>
            </w:rPr>
            <m:t>V = </m:t>
          </m:r>
          <m:f>
            <m:fPr>
              <m:ctrlPr>
                <w:rPr>
                  <w:rFonts w:ascii="Cambria Math" w:hAnsi="Cambria Math"/>
                </w:rPr>
              </m:ctrlPr>
            </m:fPr>
            <m:num>
              <m:r>
                <w:rPr>
                  <w:rFonts w:ascii="Cambria Math" w:hAnsi="Cambria Math"/>
                </w:rPr>
                <m:t>2V</m:t>
              </m:r>
            </m:num>
            <m:den>
              <m:rad>
                <m:radPr>
                  <m:degHide m:val="1"/>
                  <m:ctrlPr>
                    <w:rPr>
                      <w:rFonts w:ascii="Cambria Math" w:hAnsi="Cambria Math"/>
                    </w:rPr>
                  </m:ctrlPr>
                </m:radPr>
                <m:deg/>
                <m:e>
                  <m:r>
                    <w:rPr>
                      <w:rFonts w:ascii="Cambria Math" w:hAnsi="Cambria Math"/>
                    </w:rPr>
                    <m:t>2</m:t>
                  </m:r>
                </m:e>
              </m:rad>
            </m:den>
          </m:f>
          <m:r>
            <w:rPr>
              <w:rFonts w:ascii="Nirmala UI" w:hAnsi="Nirmala UI" w:cs="Nirmala UI"/>
            </w:rPr>
            <m:t>ட</m:t>
          </m:r>
          <m:r>
            <w:rPr>
              <w:rFonts w:ascii="Cambria Math" w:hAnsi="Cambria Math"/>
            </w:rPr>
            <m:t>0° = 1.41 V </m:t>
          </m:r>
          <m:r>
            <w:rPr>
              <w:rFonts w:ascii="Nirmala UI" w:hAnsi="Nirmala UI" w:cs="Nirmala UI"/>
            </w:rPr>
            <m:t>ட</m:t>
          </m:r>
          <m:r>
            <w:rPr>
              <w:rFonts w:ascii="Cambria Math" w:hAnsi="Cambria Math"/>
            </w:rPr>
            <m:t>-70.11°</m:t>
          </m:r>
        </m:oMath>
      </m:oMathPara>
    </w:p>
    <w:p w14:paraId="7AC54CC2" w14:textId="1D0149B0" w:rsidR="001B1864" w:rsidRPr="00082474" w:rsidRDefault="001B1864" w:rsidP="00082474">
      <w:pPr>
        <w:pStyle w:val="Prrafodelista"/>
        <w:numPr>
          <w:ilvl w:val="1"/>
          <w:numId w:val="28"/>
        </w:numPr>
        <w:spacing w:line="360" w:lineRule="auto"/>
        <w:rPr>
          <w:rFonts w:ascii="Raleway" w:eastAsia="Raleway" w:hAnsi="Raleway" w:cs="Raleway"/>
          <w:color w:val="C00000"/>
          <w:sz w:val="18"/>
          <w:szCs w:val="18"/>
        </w:rPr>
      </w:pPr>
      <w:r w:rsidRPr="00082474">
        <w:rPr>
          <w:rFonts w:ascii="Raleway" w:eastAsia="Raleway" w:hAnsi="Raleway" w:cs="Raleway"/>
          <w:color w:val="C00000"/>
          <w:sz w:val="22"/>
          <w:szCs w:val="22"/>
          <w:lang w:val="es-MX"/>
        </w:rPr>
        <w:t xml:space="preserve">Para la corriente: </w:t>
      </w:r>
    </w:p>
    <w:p w14:paraId="79AD2021" w14:textId="19E76D5B" w:rsidR="001B1864" w:rsidRPr="00082474" w:rsidRDefault="001B1864" w:rsidP="00082474">
      <w:pPr>
        <w:spacing w:line="360" w:lineRule="auto"/>
        <w:jc w:val="center"/>
        <w:rPr>
          <w:rFonts w:ascii="Raleway" w:eastAsia="Raleway" w:hAnsi="Raleway" w:cs="Raleway"/>
        </w:rPr>
      </w:pPr>
      <m:oMathPara>
        <m:oMath>
          <m:r>
            <w:rPr>
              <w:rFonts w:ascii="Cambria Math" w:hAnsi="Cambria Math"/>
            </w:rPr>
            <m:t>I = </m:t>
          </m:r>
          <m:f>
            <m:fPr>
              <m:ctrlPr>
                <w:rPr>
                  <w:rFonts w:ascii="Cambria Math" w:hAnsi="Cambria Math"/>
                </w:rPr>
              </m:ctrlPr>
            </m:fPr>
            <m:num>
              <m:r>
                <w:rPr>
                  <w:rFonts w:ascii="Cambria Math" w:hAnsi="Cambria Math"/>
                </w:rPr>
                <m:t>2V</m:t>
              </m:r>
            </m:num>
            <m:den>
              <m:rad>
                <m:radPr>
                  <m:degHide m:val="1"/>
                  <m:ctrlPr>
                    <w:rPr>
                      <w:rFonts w:ascii="Cambria Math" w:hAnsi="Cambria Math"/>
                    </w:rPr>
                  </m:ctrlPr>
                </m:radPr>
                <m:deg/>
                <m:e>
                  <m:r>
                    <w:rPr>
                      <w:rFonts w:ascii="Cambria Math" w:hAnsi="Cambria Math"/>
                    </w:rPr>
                    <m:t>2</m:t>
                  </m:r>
                </m:e>
              </m:rad>
            </m:den>
          </m:f>
          <m:r>
            <w:rPr>
              <w:rFonts w:ascii="Nirmala UI" w:hAnsi="Nirmala UI" w:cs="Nirmala UI"/>
            </w:rPr>
            <m:t>ட</m:t>
          </m:r>
          <m:r>
            <w:rPr>
              <w:rFonts w:ascii="Cambria Math" w:hAnsi="Cambria Math"/>
            </w:rPr>
            <m:t>0° = 1.41 V </m:t>
          </m:r>
          <m:r>
            <w:rPr>
              <w:rFonts w:ascii="Nirmala UI" w:hAnsi="Nirmala UI" w:cs="Nirmala UI"/>
            </w:rPr>
            <m:t>ட</m:t>
          </m:r>
          <m:r>
            <w:rPr>
              <w:rFonts w:ascii="Cambria Math" w:hAnsi="Cambria Math"/>
            </w:rPr>
            <m:t>19.88°</m:t>
          </m:r>
        </m:oMath>
      </m:oMathPara>
    </w:p>
    <w:p w14:paraId="510556B9" w14:textId="60FB7161" w:rsidR="001B1864" w:rsidRPr="00082474" w:rsidRDefault="001B1864" w:rsidP="00082474">
      <w:pPr>
        <w:pStyle w:val="Prrafodelista"/>
        <w:numPr>
          <w:ilvl w:val="1"/>
          <w:numId w:val="28"/>
        </w:numPr>
        <w:spacing w:line="360" w:lineRule="auto"/>
        <w:rPr>
          <w:rFonts w:ascii="Raleway" w:eastAsia="Raleway" w:hAnsi="Raleway" w:cs="Raleway"/>
          <w:color w:val="C00000"/>
          <w:sz w:val="22"/>
          <w:szCs w:val="22"/>
        </w:rPr>
      </w:pPr>
      <w:r w:rsidRPr="00082474">
        <w:rPr>
          <w:rFonts w:ascii="Raleway" w:eastAsia="Raleway" w:hAnsi="Raleway" w:cs="Raleway"/>
          <w:color w:val="C00000"/>
          <w:sz w:val="22"/>
          <w:szCs w:val="22"/>
          <w:lang w:val="es-MX"/>
        </w:rPr>
        <w:t xml:space="preserve">Fasores obtenidos: </w:t>
      </w:r>
    </w:p>
    <w:p w14:paraId="643B445B" w14:textId="7748501C" w:rsidR="12E3EBEA" w:rsidRPr="00082474" w:rsidRDefault="3F73D27A" w:rsidP="00082474">
      <w:pPr>
        <w:spacing w:line="360" w:lineRule="auto"/>
        <w:ind w:left="720"/>
        <w:jc w:val="center"/>
        <w:rPr>
          <w:rFonts w:ascii="Raleway" w:hAnsi="Raleway"/>
        </w:rPr>
      </w:pPr>
      <w:r w:rsidRPr="00082474">
        <w:rPr>
          <w:rFonts w:ascii="Raleway" w:hAnsi="Raleway"/>
          <w:noProof/>
        </w:rPr>
        <w:lastRenderedPageBreak/>
        <w:drawing>
          <wp:inline distT="0" distB="0" distL="0" distR="0" wp14:anchorId="50A03333" wp14:editId="66342A71">
            <wp:extent cx="2534157" cy="2520000"/>
            <wp:effectExtent l="0" t="0" r="0" b="0"/>
            <wp:docPr id="7319400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40069" name=""/>
                    <pic:cNvPicPr/>
                  </pic:nvPicPr>
                  <pic:blipFill rotWithShape="1">
                    <a:blip r:embed="rId22" cstate="print">
                      <a:extLst>
                        <a:ext uri="{28A0092B-C50C-407E-A947-70E740481C1C}">
                          <a14:useLocalDpi xmlns:a14="http://schemas.microsoft.com/office/drawing/2010/main" val="0"/>
                        </a:ext>
                      </a:extLst>
                    </a:blip>
                    <a:srcRect t="11012" r="8157" b="2826"/>
                    <a:stretch>
                      <a:fillRect/>
                    </a:stretch>
                  </pic:blipFill>
                  <pic:spPr bwMode="auto">
                    <a:xfrm>
                      <a:off x="0" y="0"/>
                      <a:ext cx="2534157" cy="2520000"/>
                    </a:xfrm>
                    <a:prstGeom prst="rect">
                      <a:avLst/>
                    </a:prstGeom>
                    <a:ln>
                      <a:noFill/>
                    </a:ln>
                    <a:extLst>
                      <a:ext uri="{53640926-AAD7-44D8-BBD7-CCE9431645EC}">
                        <a14:shadowObscured xmlns:a14="http://schemas.microsoft.com/office/drawing/2010/main"/>
                      </a:ext>
                    </a:extLst>
                  </pic:spPr>
                </pic:pic>
              </a:graphicData>
            </a:graphic>
          </wp:inline>
        </w:drawing>
      </w:r>
    </w:p>
    <w:p w14:paraId="265C5430" w14:textId="1AD5B026" w:rsidR="001B1864" w:rsidRPr="00082474" w:rsidRDefault="3F73D27A" w:rsidP="00082474">
      <w:pPr>
        <w:spacing w:line="360" w:lineRule="auto"/>
        <w:ind w:left="720"/>
        <w:rPr>
          <w:rFonts w:ascii="Raleway" w:hAnsi="Raleway"/>
          <w:b/>
          <w:lang w:val="es-MX"/>
        </w:rPr>
      </w:pPr>
      <w:r w:rsidRPr="00082474">
        <w:rPr>
          <w:rFonts w:ascii="Raleway" w:hAnsi="Raleway"/>
          <w:b/>
          <w:bCs/>
          <w:lang w:val="es-MX"/>
        </w:rPr>
        <w:t>Para el circuito RL:</w:t>
      </w:r>
    </w:p>
    <w:p w14:paraId="259A2A7B" w14:textId="5999B7FE" w:rsidR="183D245E" w:rsidRPr="00082474" w:rsidRDefault="01F7913C" w:rsidP="00082474">
      <w:pPr>
        <w:spacing w:line="360" w:lineRule="auto"/>
        <w:rPr>
          <w:rFonts w:ascii="Raleway" w:hAnsi="Raleway"/>
          <w:sz w:val="22"/>
          <w:szCs w:val="22"/>
          <w:lang w:val="es-MX"/>
        </w:rPr>
      </w:pPr>
      <w:r w:rsidRPr="00082474">
        <w:rPr>
          <w:rFonts w:ascii="Raleway" w:hAnsi="Raleway"/>
          <w:sz w:val="22"/>
          <w:szCs w:val="22"/>
          <w:lang w:val="es-MX"/>
        </w:rPr>
        <w:t xml:space="preserve">En este caso tenemos el cambio </w:t>
      </w:r>
      <w:r w:rsidR="0E078025" w:rsidRPr="00082474">
        <w:rPr>
          <w:rFonts w:ascii="Raleway" w:hAnsi="Raleway"/>
          <w:sz w:val="22"/>
          <w:szCs w:val="22"/>
          <w:lang w:val="es-MX"/>
        </w:rPr>
        <w:t xml:space="preserve">de capacitor por el inductor </w:t>
      </w:r>
    </w:p>
    <w:p w14:paraId="696D8F78" w14:textId="1A32641F" w:rsidR="183D245E" w:rsidRPr="00082474" w:rsidRDefault="01F7913C" w:rsidP="00082474">
      <w:pPr>
        <w:pStyle w:val="Prrafodelista"/>
        <w:numPr>
          <w:ilvl w:val="0"/>
          <w:numId w:val="1"/>
        </w:numPr>
        <w:shd w:val="clear" w:color="auto" w:fill="FFFFFF" w:themeFill="background1"/>
        <w:spacing w:before="240" w:after="240" w:line="360" w:lineRule="auto"/>
        <w:rPr>
          <w:rFonts w:ascii="Raleway" w:eastAsia="Times New Roman" w:hAnsi="Raleway" w:cs="Times New Roman"/>
          <w:color w:val="0F1115"/>
          <w:sz w:val="22"/>
          <w:szCs w:val="22"/>
          <w:lang w:val="es-MX"/>
        </w:rPr>
      </w:pPr>
      <w:r w:rsidRPr="00082474">
        <w:rPr>
          <w:rFonts w:ascii="Raleway" w:eastAsia="system-ui" w:hAnsi="Raleway" w:cs="system-ui"/>
          <w:color w:val="0F1115"/>
          <w:sz w:val="22"/>
          <w:szCs w:val="22"/>
          <w:lang w:val="es-MX"/>
        </w:rPr>
        <w:t xml:space="preserve">Resistencia: </w:t>
      </w:r>
      <w:r w:rsidRPr="00082474">
        <w:rPr>
          <w:rFonts w:ascii="Raleway" w:eastAsia="Cambria Math" w:hAnsi="Raleway" w:cs="Cambria Math"/>
          <w:i/>
          <w:iCs/>
          <w:color w:val="0F1115"/>
          <w:sz w:val="22"/>
          <w:szCs w:val="22"/>
          <w:lang w:val=""/>
        </w:rPr>
        <w:t>R=1000 Ω</w:t>
      </w:r>
      <w:r w:rsidRPr="00082474">
        <w:rPr>
          <w:rFonts w:ascii="Raleway" w:eastAsia="Times New Roman" w:hAnsi="Raleway" w:cs="Times New Roman"/>
          <w:i/>
          <w:iCs/>
          <w:color w:val="0F1115"/>
          <w:sz w:val="22"/>
          <w:szCs w:val="22"/>
          <w:lang w:val="es-MX"/>
        </w:rPr>
        <w:t>R</w:t>
      </w:r>
      <w:r w:rsidRPr="00082474">
        <w:rPr>
          <w:rFonts w:ascii="Raleway" w:eastAsia="Times New Roman" w:hAnsi="Raleway" w:cs="Times New Roman"/>
          <w:color w:val="0F1115"/>
          <w:sz w:val="22"/>
          <w:szCs w:val="22"/>
          <w:lang w:val="es-MX"/>
        </w:rPr>
        <w:t>=1000Ω</w:t>
      </w:r>
    </w:p>
    <w:p w14:paraId="56CBE92E" w14:textId="069DB380" w:rsidR="183D245E" w:rsidRPr="00082474" w:rsidRDefault="01F7913C" w:rsidP="00082474">
      <w:pPr>
        <w:pStyle w:val="Prrafodelista"/>
        <w:numPr>
          <w:ilvl w:val="0"/>
          <w:numId w:val="1"/>
        </w:numPr>
        <w:shd w:val="clear" w:color="auto" w:fill="FFFFFF" w:themeFill="background1"/>
        <w:spacing w:before="240" w:after="240" w:line="360" w:lineRule="auto"/>
        <w:rPr>
          <w:rFonts w:ascii="Raleway" w:eastAsia="Times New Roman" w:hAnsi="Raleway" w:cs="Times New Roman"/>
          <w:color w:val="0F1115"/>
          <w:sz w:val="22"/>
          <w:szCs w:val="22"/>
          <w:lang w:val="es-MX"/>
        </w:rPr>
      </w:pPr>
      <w:r w:rsidRPr="00082474">
        <w:rPr>
          <w:rFonts w:ascii="Raleway" w:eastAsia="system-ui" w:hAnsi="Raleway" w:cs="system-ui"/>
          <w:color w:val="0F1115"/>
          <w:sz w:val="22"/>
          <w:szCs w:val="22"/>
          <w:lang w:val="es-MX"/>
        </w:rPr>
        <w:t xml:space="preserve">Inductancia: </w:t>
      </w:r>
      <w:r w:rsidRPr="00082474">
        <w:rPr>
          <w:rFonts w:ascii="Raleway" w:eastAsia="Cambria Math" w:hAnsi="Raleway" w:cs="Cambria Math"/>
          <w:i/>
          <w:iCs/>
          <w:color w:val="0F1115"/>
          <w:sz w:val="22"/>
          <w:szCs w:val="22"/>
          <w:lang w:val=""/>
        </w:rPr>
        <w:t>L=58.4 mH=0.0584 H</w:t>
      </w:r>
      <w:r w:rsidRPr="00082474">
        <w:rPr>
          <w:rFonts w:ascii="Raleway" w:eastAsia="Times New Roman" w:hAnsi="Raleway" w:cs="Times New Roman"/>
          <w:i/>
          <w:iCs/>
          <w:color w:val="0F1115"/>
          <w:sz w:val="22"/>
          <w:szCs w:val="22"/>
          <w:lang w:val="es-MX"/>
        </w:rPr>
        <w:t>L</w:t>
      </w:r>
    </w:p>
    <w:p w14:paraId="206716D7" w14:textId="3AC9BA7B" w:rsidR="183D245E" w:rsidRPr="00082474" w:rsidRDefault="01F7913C" w:rsidP="00082474">
      <w:pPr>
        <w:pStyle w:val="Prrafodelista"/>
        <w:numPr>
          <w:ilvl w:val="0"/>
          <w:numId w:val="1"/>
        </w:numPr>
        <w:shd w:val="clear" w:color="auto" w:fill="FFFFFF" w:themeFill="background1"/>
        <w:spacing w:before="240" w:after="240" w:line="360" w:lineRule="auto"/>
        <w:rPr>
          <w:rFonts w:ascii="Raleway" w:eastAsia="Times New Roman" w:hAnsi="Raleway" w:cs="Times New Roman"/>
          <w:i/>
          <w:iCs/>
          <w:color w:val="0F1115"/>
          <w:sz w:val="22"/>
          <w:szCs w:val="22"/>
          <w:lang w:val="es-MX"/>
        </w:rPr>
      </w:pPr>
      <w:r w:rsidRPr="00082474">
        <w:rPr>
          <w:rFonts w:ascii="Raleway" w:eastAsia="system-ui" w:hAnsi="Raleway" w:cs="system-ui"/>
          <w:color w:val="0F1115"/>
          <w:sz w:val="22"/>
          <w:szCs w:val="22"/>
          <w:lang w:val="es-MX"/>
        </w:rPr>
        <w:t xml:space="preserve">Voltaje pico: </w:t>
      </w:r>
      <w:r w:rsidRPr="00082474">
        <w:rPr>
          <w:rFonts w:ascii="Raleway" w:eastAsia="Cambria Math" w:hAnsi="Raleway" w:cs="Cambria Math"/>
          <w:i/>
          <w:iCs/>
          <w:color w:val="0F1115"/>
          <w:sz w:val="22"/>
          <w:szCs w:val="22"/>
          <w:lang w:val=""/>
        </w:rPr>
        <w:t>E=2 V</w:t>
      </w:r>
    </w:p>
    <w:p w14:paraId="2C1AEFC0" w14:textId="4022DD42" w:rsidR="183D245E" w:rsidRPr="00082474" w:rsidRDefault="01F7913C" w:rsidP="00082474">
      <w:pPr>
        <w:pStyle w:val="Prrafodelista"/>
        <w:numPr>
          <w:ilvl w:val="0"/>
          <w:numId w:val="1"/>
        </w:numPr>
        <w:shd w:val="clear" w:color="auto" w:fill="FFFFFF" w:themeFill="background1"/>
        <w:spacing w:before="240" w:after="240" w:line="360" w:lineRule="auto"/>
        <w:rPr>
          <w:rFonts w:ascii="Raleway" w:eastAsia="Times New Roman" w:hAnsi="Raleway" w:cs="Times New Roman"/>
          <w:color w:val="0F1115"/>
          <w:sz w:val="22"/>
          <w:szCs w:val="22"/>
          <w:lang w:val="es-MX"/>
        </w:rPr>
      </w:pPr>
      <w:r w:rsidRPr="00082474">
        <w:rPr>
          <w:rFonts w:ascii="Raleway" w:eastAsia="system-ui" w:hAnsi="Raleway" w:cs="system-ui"/>
          <w:color w:val="0F1115"/>
          <w:sz w:val="22"/>
          <w:szCs w:val="22"/>
          <w:lang w:val="es-MX"/>
        </w:rPr>
        <w:t xml:space="preserve">Frecuencias: </w:t>
      </w:r>
      <w:r w:rsidRPr="00082474">
        <w:rPr>
          <w:rFonts w:ascii="Raleway" w:eastAsia="Cambria Math" w:hAnsi="Raleway" w:cs="Cambria Math"/>
          <w:i/>
          <w:iCs/>
          <w:color w:val="0F1115"/>
          <w:sz w:val="22"/>
          <w:szCs w:val="22"/>
          <w:lang w:val=""/>
        </w:rPr>
        <w:t>f1=1 kHz</w:t>
      </w:r>
      <w:r w:rsidRPr="00082474">
        <w:rPr>
          <w:rFonts w:ascii="Raleway" w:eastAsia="system-ui" w:hAnsi="Raleway" w:cs="system-ui"/>
          <w:color w:val="0F1115"/>
          <w:sz w:val="22"/>
          <w:szCs w:val="22"/>
          <w:lang w:val="es-MX"/>
        </w:rPr>
        <w:t xml:space="preserve">, </w:t>
      </w:r>
      <w:r w:rsidRPr="00082474">
        <w:rPr>
          <w:rFonts w:ascii="Raleway" w:eastAsia="Times New Roman" w:hAnsi="Raleway" w:cs="Times New Roman"/>
          <w:i/>
          <w:iCs/>
          <w:color w:val="0F1115"/>
          <w:sz w:val="22"/>
          <w:szCs w:val="22"/>
          <w:lang w:val="es-MX"/>
        </w:rPr>
        <w:t>f</w:t>
      </w:r>
      <w:r w:rsidRPr="00082474">
        <w:rPr>
          <w:rFonts w:ascii="Raleway" w:eastAsia="Times New Roman" w:hAnsi="Raleway" w:cs="Times New Roman"/>
          <w:color w:val="0F1115"/>
          <w:sz w:val="22"/>
          <w:szCs w:val="22"/>
          <w:lang w:val="es-MX"/>
        </w:rPr>
        <w:t>2</w:t>
      </w:r>
      <w:r w:rsidRPr="00082474">
        <w:rPr>
          <w:rFonts w:ascii="Raleway" w:eastAsia="Times New Roman" w:hAnsi="Raleway" w:cs="Times New Roman"/>
          <w:color w:val="0F1115"/>
          <w:sz w:val="10"/>
          <w:szCs w:val="10"/>
          <w:lang w:val="es-MX"/>
        </w:rPr>
        <w:t xml:space="preserve"> </w:t>
      </w:r>
      <w:r w:rsidRPr="00082474">
        <w:rPr>
          <w:rFonts w:ascii="Raleway" w:eastAsia="Times New Roman" w:hAnsi="Raleway" w:cs="Times New Roman"/>
          <w:color w:val="0F1115"/>
          <w:sz w:val="22"/>
          <w:szCs w:val="22"/>
          <w:lang w:val="es-MX"/>
        </w:rPr>
        <w:t>=2kHz</w:t>
      </w:r>
    </w:p>
    <w:p w14:paraId="104A1231" w14:textId="08DCF89F" w:rsidR="183D245E" w:rsidRPr="00082474" w:rsidRDefault="42377C2A" w:rsidP="00082474">
      <w:pPr>
        <w:spacing w:before="240" w:after="240" w:line="360" w:lineRule="auto"/>
        <w:rPr>
          <w:rFonts w:ascii="Raleway" w:eastAsia="Raleway" w:hAnsi="Raleway" w:cs="Raleway"/>
          <w:b/>
          <w:bCs/>
          <w:color w:val="FFFFFF" w:themeColor="background1"/>
          <w:sz w:val="22"/>
          <w:szCs w:val="22"/>
          <w:lang w:val="es-ES"/>
        </w:rPr>
      </w:pPr>
      <w:r w:rsidRPr="00082474">
        <w:rPr>
          <w:rFonts w:ascii="Raleway" w:eastAsia="Raleway" w:hAnsi="Raleway" w:cs="Raleway"/>
          <w:b/>
          <w:bCs/>
          <w:color w:val="FFFFFF" w:themeColor="background1"/>
          <w:sz w:val="22"/>
          <w:szCs w:val="22"/>
          <w:highlight w:val="darkRed"/>
          <w:lang w:val="es-ES"/>
        </w:rPr>
        <w:t>Con f=1kHz</w:t>
      </w:r>
    </w:p>
    <w:p w14:paraId="4EBA1CB1" w14:textId="71A0B224" w:rsidR="183D245E" w:rsidRPr="00082474" w:rsidRDefault="183D245E" w:rsidP="00082474">
      <w:pPr>
        <w:shd w:val="clear" w:color="auto" w:fill="FFFFFF" w:themeFill="background1"/>
        <w:spacing w:before="240" w:after="240" w:line="360" w:lineRule="auto"/>
        <w:rPr>
          <w:rFonts w:ascii="Raleway" w:eastAsia="Times New Roman" w:hAnsi="Raleway" w:cs="Times New Roman"/>
          <w:color w:val="0F1115"/>
          <w:lang w:val="es-MX"/>
        </w:rPr>
      </w:pPr>
      <m:oMathPara>
        <m:oMath>
          <m:r>
            <w:rPr>
              <w:rFonts w:ascii="Cambria Math" w:hAnsi="Cambria Math"/>
            </w:rPr>
            <m:t>XL = 2π ⋅1000⋅0.0584 = 367.0 </m:t>
          </m:r>
          <m:r>
            <m:rPr>
              <m:sty m:val="p"/>
            </m:rPr>
            <w:rPr>
              <w:rFonts w:ascii="Cambria Math" w:hAnsi="Cambria Math"/>
            </w:rPr>
            <m:t>Ω</m:t>
          </m:r>
          <m:r>
            <w:rPr>
              <w:rFonts w:ascii="Cambria Math" w:hAnsi="Cambria Math"/>
            </w:rPr>
            <m:t> </m:t>
          </m:r>
        </m:oMath>
      </m:oMathPara>
    </w:p>
    <w:p w14:paraId="2DACCA5E" w14:textId="6D8839F5" w:rsidR="183D245E" w:rsidRPr="00082474" w:rsidRDefault="183D245E" w:rsidP="00082474">
      <w:pPr>
        <w:spacing w:line="360" w:lineRule="auto"/>
        <w:rPr>
          <w:rFonts w:ascii="Raleway" w:hAnsi="Raleway"/>
        </w:rPr>
      </w:pPr>
      <m:oMathPara>
        <m:oMath>
          <m:r>
            <w:rPr>
              <w:rFonts w:ascii="Cambria Math" w:hAnsi="Cambria Math"/>
            </w:rPr>
            <m:t>Z = </m:t>
          </m:r>
          <m:rad>
            <m:radPr>
              <m:degHide m:val="1"/>
              <m:ctrlPr>
                <w:rPr>
                  <w:rFonts w:ascii="Cambria Math" w:hAnsi="Cambria Math"/>
                </w:rPr>
              </m:ctrlPr>
            </m:radPr>
            <m:deg/>
            <m:e>
              <m:sSup>
                <m:sSupPr>
                  <m:ctrlPr>
                    <w:rPr>
                      <w:rFonts w:ascii="Cambria Math" w:hAnsi="Cambria Math"/>
                    </w:rPr>
                  </m:ctrlPr>
                </m:sSupPr>
                <m:e>
                  <m:r>
                    <w:rPr>
                      <w:rFonts w:ascii="Cambria Math" w:hAnsi="Cambria Math"/>
                    </w:rPr>
                    <m:t>1000</m:t>
                  </m:r>
                </m:e>
                <m:sup>
                  <m:r>
                    <w:rPr>
                      <w:rFonts w:ascii="Cambria Math" w:hAnsi="Cambria Math"/>
                    </w:rPr>
                    <m:t>2 </m:t>
                  </m:r>
                </m:sup>
              </m:sSup>
              <m:r>
                <w:rPr>
                  <w:rFonts w:ascii="Cambria Math" w:hAnsi="Cambria Math"/>
                </w:rPr>
                <m:t>+</m:t>
              </m:r>
              <m:sSup>
                <m:sSupPr>
                  <m:ctrlPr>
                    <w:rPr>
                      <w:rFonts w:ascii="Cambria Math" w:hAnsi="Cambria Math"/>
                    </w:rPr>
                  </m:ctrlPr>
                </m:sSupPr>
                <m:e>
                  <m:r>
                    <w:rPr>
                      <w:rFonts w:ascii="Cambria Math" w:hAnsi="Cambria Math"/>
                    </w:rPr>
                    <m:t>367</m:t>
                  </m:r>
                </m:e>
                <m:sup>
                  <m:r>
                    <w:rPr>
                      <w:rFonts w:ascii="Cambria Math" w:hAnsi="Cambria Math"/>
                    </w:rPr>
                    <m:t>2</m:t>
                  </m:r>
                </m:sup>
              </m:sSup>
            </m:e>
          </m:rad>
          <m:r>
            <w:rPr>
              <w:rFonts w:ascii="Cambria Math" w:hAnsi="Cambria Math"/>
            </w:rPr>
            <m:t>= 1065.6 </m:t>
          </m:r>
          <m:r>
            <m:rPr>
              <m:sty m:val="p"/>
            </m:rPr>
            <w:rPr>
              <w:rFonts w:ascii="Cambria Math" w:hAnsi="Cambria Math"/>
            </w:rPr>
            <m:t>Ω</m:t>
          </m:r>
        </m:oMath>
      </m:oMathPara>
    </w:p>
    <w:p w14:paraId="755D2082" w14:textId="61B22AC9" w:rsidR="12E3EBEA" w:rsidRPr="00082474" w:rsidRDefault="12E3EBEA" w:rsidP="00082474">
      <w:pPr>
        <w:spacing w:line="360" w:lineRule="auto"/>
        <w:rPr>
          <w:rFonts w:ascii="Raleway" w:hAnsi="Raleway"/>
        </w:rPr>
      </w:pPr>
      <m:oMathPara>
        <m:oMath>
          <m:r>
            <w:rPr>
              <w:rFonts w:ascii="Cambria Math" w:hAnsi="Cambria Math"/>
            </w:rPr>
            <m:t>θ = </m:t>
          </m:r>
          <m:func>
            <m:funcPr>
              <m:ctrlPr>
                <w:rPr>
                  <w:rFonts w:ascii="Cambria Math" w:hAnsi="Cambria Math"/>
                </w:rPr>
              </m:ctrlPr>
            </m:funcPr>
            <m:fName>
              <m:r>
                <m:rPr>
                  <m:sty m:val="p"/>
                </m:rPr>
                <w:rPr>
                  <w:rFonts w:ascii="Cambria Math" w:hAnsi="Cambria Math"/>
                </w:rPr>
                <m:t>arctan</m:t>
              </m:r>
            </m:fName>
            <m:e>
              <m:d>
                <m:dPr>
                  <m:ctrlPr>
                    <w:rPr>
                      <w:rFonts w:ascii="Cambria Math" w:hAnsi="Cambria Math"/>
                    </w:rPr>
                  </m:ctrlPr>
                </m:dPr>
                <m:e>
                  <m:f>
                    <m:fPr>
                      <m:ctrlPr>
                        <w:rPr>
                          <w:rFonts w:ascii="Cambria Math" w:hAnsi="Cambria Math"/>
                        </w:rPr>
                      </m:ctrlPr>
                    </m:fPr>
                    <m:num>
                      <m:r>
                        <w:rPr>
                          <w:rFonts w:ascii="Cambria Math" w:hAnsi="Cambria Math"/>
                        </w:rPr>
                        <m:t>367</m:t>
                      </m:r>
                    </m:num>
                    <m:den>
                      <m:r>
                        <w:rPr>
                          <w:rFonts w:ascii="Cambria Math" w:hAnsi="Cambria Math"/>
                        </w:rPr>
                        <m:t>100</m:t>
                      </m:r>
                    </m:den>
                  </m:f>
                </m:e>
              </m:d>
            </m:e>
          </m:func>
          <m:r>
            <w:rPr>
              <w:rFonts w:ascii="Cambria Math" w:hAnsi="Cambria Math"/>
            </w:rPr>
            <m:t>= 20.2 °</m:t>
          </m:r>
        </m:oMath>
      </m:oMathPara>
    </w:p>
    <w:p w14:paraId="0D087715" w14:textId="5E2238FA" w:rsidR="45350D95" w:rsidRPr="00082474" w:rsidRDefault="45350D95" w:rsidP="00082474">
      <w:pPr>
        <w:spacing w:line="360" w:lineRule="auto"/>
        <w:rPr>
          <w:rFonts w:ascii="Raleway" w:hAnsi="Raleway"/>
          <w:lang w:val="es-MX"/>
        </w:rPr>
      </w:pPr>
      <w:r w:rsidRPr="00082474">
        <w:rPr>
          <w:rFonts w:ascii="Raleway" w:hAnsi="Raleway"/>
          <w:lang w:val="es-MX"/>
        </w:rPr>
        <w:t xml:space="preserve">Por lo tanto, la corriente se atrasará 20.2° respecto al voltaje </w:t>
      </w:r>
    </w:p>
    <w:p w14:paraId="67AD9A7D" w14:textId="7723A964" w:rsidR="005A7DA9" w:rsidRPr="00642A22" w:rsidRDefault="005A7DA9" w:rsidP="00642A22">
      <w:pPr>
        <w:pStyle w:val="Prrafodelista"/>
        <w:numPr>
          <w:ilvl w:val="0"/>
          <w:numId w:val="32"/>
        </w:numPr>
        <w:spacing w:line="360" w:lineRule="auto"/>
        <w:rPr>
          <w:rFonts w:ascii="Raleway" w:hAnsi="Raleway"/>
          <w:i/>
          <w:iCs/>
          <w:color w:val="C00000"/>
          <w:sz w:val="22"/>
          <w:szCs w:val="22"/>
        </w:rPr>
      </w:pPr>
      <w:r w:rsidRPr="00642A22">
        <w:rPr>
          <w:rFonts w:ascii="Raleway" w:hAnsi="Raleway"/>
          <w:i/>
          <w:iCs/>
          <w:color w:val="C00000"/>
          <w:sz w:val="22"/>
          <w:szCs w:val="22"/>
        </w:rPr>
        <w:t xml:space="preserve">Triangulo de </w:t>
      </w:r>
      <w:r w:rsidR="43865901" w:rsidRPr="314934C4">
        <w:rPr>
          <w:rFonts w:ascii="Raleway" w:hAnsi="Raleway"/>
          <w:i/>
          <w:iCs/>
          <w:color w:val="C00000"/>
          <w:sz w:val="22"/>
          <w:szCs w:val="22"/>
        </w:rPr>
        <w:t>impedâncias</w:t>
      </w:r>
      <w:r w:rsidRPr="00642A22">
        <w:rPr>
          <w:rFonts w:ascii="Raleway" w:hAnsi="Raleway"/>
          <w:i/>
          <w:iCs/>
          <w:color w:val="C00000"/>
          <w:sz w:val="22"/>
          <w:szCs w:val="22"/>
        </w:rPr>
        <w:t>:</w:t>
      </w:r>
    </w:p>
    <w:p w14:paraId="36885062" w14:textId="0F57C854" w:rsidR="3311EF17" w:rsidRPr="00082474" w:rsidRDefault="3311EF17" w:rsidP="005A7DA9">
      <w:pPr>
        <w:spacing w:line="360" w:lineRule="auto"/>
        <w:jc w:val="center"/>
        <w:rPr>
          <w:rFonts w:ascii="Raleway" w:hAnsi="Raleway"/>
        </w:rPr>
      </w:pPr>
      <w:r w:rsidRPr="00082474">
        <w:rPr>
          <w:rFonts w:ascii="Raleway" w:hAnsi="Raleway"/>
          <w:noProof/>
        </w:rPr>
        <w:lastRenderedPageBreak/>
        <w:drawing>
          <wp:inline distT="0" distB="0" distL="0" distR="0" wp14:anchorId="1867C497" wp14:editId="4C4DFA6B">
            <wp:extent cx="3364985" cy="2520000"/>
            <wp:effectExtent l="0" t="0" r="6985" b="0"/>
            <wp:docPr id="19020680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8097" name=""/>
                    <pic:cNvPicPr/>
                  </pic:nvPicPr>
                  <pic:blipFill rotWithShape="1">
                    <a:blip r:embed="rId23" cstate="print">
                      <a:extLst>
                        <a:ext uri="{28A0092B-C50C-407E-A947-70E740481C1C}">
                          <a14:useLocalDpi xmlns:a14="http://schemas.microsoft.com/office/drawing/2010/main" val="0"/>
                        </a:ext>
                      </a:extLst>
                    </a:blip>
                    <a:srcRect l="2208" t="7144" r="7424" b="3662"/>
                    <a:stretch>
                      <a:fillRect/>
                    </a:stretch>
                  </pic:blipFill>
                  <pic:spPr bwMode="auto">
                    <a:xfrm>
                      <a:off x="0" y="0"/>
                      <a:ext cx="3364985" cy="2520000"/>
                    </a:xfrm>
                    <a:prstGeom prst="rect">
                      <a:avLst/>
                    </a:prstGeom>
                    <a:ln>
                      <a:noFill/>
                    </a:ln>
                    <a:extLst>
                      <a:ext uri="{53640926-AAD7-44D8-BBD7-CCE9431645EC}">
                        <a14:shadowObscured xmlns:a14="http://schemas.microsoft.com/office/drawing/2010/main"/>
                      </a:ext>
                    </a:extLst>
                  </pic:spPr>
                </pic:pic>
              </a:graphicData>
            </a:graphic>
          </wp:inline>
        </w:drawing>
      </w:r>
    </w:p>
    <w:p w14:paraId="4B1C11D1" w14:textId="4E83C2B9" w:rsidR="3311EF17" w:rsidRPr="00642A22" w:rsidRDefault="3311EF17" w:rsidP="00642A22">
      <w:pPr>
        <w:pStyle w:val="Prrafodelista"/>
        <w:numPr>
          <w:ilvl w:val="0"/>
          <w:numId w:val="32"/>
        </w:numPr>
        <w:spacing w:line="360" w:lineRule="auto"/>
        <w:rPr>
          <w:rFonts w:ascii="Raleway" w:hAnsi="Raleway"/>
          <w:color w:val="C00000"/>
          <w:sz w:val="22"/>
          <w:szCs w:val="22"/>
        </w:rPr>
      </w:pPr>
      <w:r w:rsidRPr="00642A22">
        <w:rPr>
          <w:rFonts w:ascii="Raleway" w:hAnsi="Raleway"/>
          <w:color w:val="C00000"/>
          <w:sz w:val="22"/>
          <w:szCs w:val="22"/>
        </w:rPr>
        <w:t xml:space="preserve">Forma fasorial </w:t>
      </w:r>
    </w:p>
    <w:p w14:paraId="1CBD4F97" w14:textId="77777777" w:rsidR="3311EF17" w:rsidRPr="00082474" w:rsidRDefault="3311EF17" w:rsidP="00642A22">
      <w:pPr>
        <w:pStyle w:val="Prrafodelista"/>
        <w:numPr>
          <w:ilvl w:val="1"/>
          <w:numId w:val="32"/>
        </w:numPr>
        <w:spacing w:line="360" w:lineRule="auto"/>
        <w:rPr>
          <w:rFonts w:ascii="Raleway" w:eastAsia="Raleway" w:hAnsi="Raleway" w:cs="Raleway"/>
          <w:color w:val="C00000"/>
          <w:sz w:val="20"/>
          <w:szCs w:val="20"/>
        </w:rPr>
      </w:pPr>
      <w:r w:rsidRPr="00082474">
        <w:rPr>
          <w:rFonts w:ascii="Raleway" w:eastAsia="Raleway" w:hAnsi="Raleway" w:cs="Raleway"/>
          <w:color w:val="C00000"/>
          <w:sz w:val="22"/>
          <w:szCs w:val="22"/>
          <w:lang w:val="es-MX"/>
        </w:rPr>
        <w:t xml:space="preserve">Para el voltaje </w:t>
      </w:r>
    </w:p>
    <w:p w14:paraId="395A4110" w14:textId="77777777" w:rsidR="00E10649" w:rsidRPr="00E10649" w:rsidRDefault="00E10649" w:rsidP="00AE24D8">
      <w:pPr>
        <w:pStyle w:val="Prrafodelista"/>
        <w:spacing w:line="360" w:lineRule="auto"/>
        <w:jc w:val="center"/>
        <w:rPr>
          <w:rFonts w:ascii="Raleway" w:eastAsia="Raleway" w:hAnsi="Raleway" w:cs="Raleway"/>
          <w:color w:val="000000" w:themeColor="text1"/>
          <w:lang w:val="es-MX"/>
        </w:rPr>
      </w:pPr>
      <m:oMathPara>
        <m:oMath>
          <m:r>
            <w:rPr>
              <w:rFonts w:ascii="Cambria Math" w:hAnsi="Cambria Math"/>
            </w:rPr>
            <m:t>V= </m:t>
          </m:r>
          <m:f>
            <m:fPr>
              <m:ctrlPr>
                <w:rPr>
                  <w:rFonts w:ascii="Cambria Math" w:hAnsi="Cambria Math"/>
                </w:rPr>
              </m:ctrlPr>
            </m:fPr>
            <m:num>
              <m:r>
                <w:rPr>
                  <w:rFonts w:ascii="Cambria Math" w:hAnsi="Cambria Math"/>
                </w:rPr>
                <m:t>A</m:t>
              </m:r>
            </m:num>
            <m:den>
              <m:rad>
                <m:radPr>
                  <m:degHide m:val="1"/>
                  <m:ctrlPr>
                    <w:rPr>
                      <w:rFonts w:ascii="Cambria Math" w:hAnsi="Cambria Math"/>
                    </w:rPr>
                  </m:ctrlPr>
                </m:radPr>
                <m:deg/>
                <m:e>
                  <m:r>
                    <w:rPr>
                      <w:rFonts w:ascii="Cambria Math" w:hAnsi="Cambria Math"/>
                    </w:rPr>
                    <m:t>2</m:t>
                  </m:r>
                </m:e>
              </m:rad>
            </m:den>
          </m:f>
          <m:r>
            <w:rPr>
              <w:rFonts w:ascii="Cambria Math" w:hAnsi="Cambria Math"/>
            </w:rPr>
            <m:t>∠θ°</m:t>
          </m:r>
        </m:oMath>
      </m:oMathPara>
    </w:p>
    <w:p w14:paraId="567EE412" w14:textId="77777777" w:rsidR="00E10649" w:rsidRPr="00082474" w:rsidRDefault="00E10649" w:rsidP="00AE24D8">
      <w:pPr>
        <w:pStyle w:val="Prrafodelista"/>
        <w:spacing w:line="360" w:lineRule="auto"/>
        <w:jc w:val="center"/>
        <w:rPr>
          <w:rFonts w:ascii="Raleway" w:hAnsi="Raleway"/>
        </w:rPr>
      </w:pPr>
      <m:oMathPara>
        <m:oMath>
          <m:r>
            <w:rPr>
              <w:rFonts w:ascii="Cambria Math" w:hAnsi="Cambria Math"/>
            </w:rPr>
            <m:t>V = </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2</m:t>
                  </m:r>
                </m:e>
              </m:rad>
            </m:den>
          </m:f>
          <m:r>
            <w:rPr>
              <w:rFonts w:ascii="Cambria Math" w:hAnsi="Cambria Math"/>
            </w:rPr>
            <m:t>= 1.41 </m:t>
          </m:r>
          <m:d>
            <m:dPr>
              <m:begChr m:val="["/>
              <m:endChr m:val="]"/>
              <m:ctrlPr>
                <w:rPr>
                  <w:rFonts w:ascii="Cambria Math" w:hAnsi="Cambria Math"/>
                </w:rPr>
              </m:ctrlPr>
            </m:dPr>
            <m:e>
              <m:r>
                <w:rPr>
                  <w:rFonts w:ascii="Cambria Math" w:hAnsi="Cambria Math"/>
                </w:rPr>
                <m:t>V</m:t>
              </m:r>
            </m:e>
          </m:d>
        </m:oMath>
      </m:oMathPara>
    </w:p>
    <w:p w14:paraId="7E5B3E77" w14:textId="2F3A2AE2" w:rsidR="12E3EBEA" w:rsidRPr="00E10649" w:rsidRDefault="001700CD" w:rsidP="00AE24D8">
      <w:pPr>
        <w:pStyle w:val="Prrafodelista"/>
        <w:spacing w:line="360" w:lineRule="auto"/>
        <w:jc w:val="center"/>
      </w:pPr>
      <m:oMathPara>
        <m:oMath>
          <m:r>
            <w:rPr>
              <w:rFonts w:ascii="Cambria Math" w:hAnsi="Cambria Math"/>
            </w:rPr>
            <m:t>V = </m:t>
          </m:r>
          <m:f>
            <m:fPr>
              <m:ctrlPr>
                <w:rPr>
                  <w:rFonts w:ascii="Cambria Math" w:hAnsi="Cambria Math"/>
                </w:rPr>
              </m:ctrlPr>
            </m:fPr>
            <m:num>
              <m:r>
                <w:rPr>
                  <w:rFonts w:ascii="Cambria Math" w:hAnsi="Cambria Math"/>
                </w:rPr>
                <m:t>2v</m:t>
              </m:r>
            </m:num>
            <m:den>
              <m:rad>
                <m:radPr>
                  <m:degHide m:val="1"/>
                  <m:ctrlPr>
                    <w:rPr>
                      <w:rFonts w:ascii="Cambria Math" w:hAnsi="Cambria Math"/>
                    </w:rPr>
                  </m:ctrlPr>
                </m:radPr>
                <m:deg/>
                <m:e>
                  <m:r>
                    <w:rPr>
                      <w:rFonts w:ascii="Cambria Math" w:hAnsi="Cambria Math"/>
                    </w:rPr>
                    <m:t>2</m:t>
                  </m:r>
                </m:e>
              </m:rad>
            </m:den>
          </m:f>
          <m:r>
            <w:rPr>
              <w:rFonts w:ascii="Cambria Math" w:hAnsi="Cambria Math"/>
            </w:rPr>
            <m:t>= 1.41 V ; θ= 0°</m:t>
          </m:r>
        </m:oMath>
      </m:oMathPara>
    </w:p>
    <w:p w14:paraId="6E534973" w14:textId="00658927" w:rsidR="3311EF17" w:rsidRPr="00E10649" w:rsidRDefault="3311EF17" w:rsidP="00AE24D8">
      <w:pPr>
        <w:pStyle w:val="Prrafodelista"/>
        <w:numPr>
          <w:ilvl w:val="0"/>
          <w:numId w:val="33"/>
        </w:numPr>
        <w:spacing w:line="360" w:lineRule="auto"/>
        <w:rPr>
          <w:rFonts w:ascii="Raleway" w:eastAsia="Raleway" w:hAnsi="Raleway" w:cs="Raleway"/>
          <w:color w:val="C00000"/>
          <w:sz w:val="18"/>
          <w:szCs w:val="18"/>
        </w:rPr>
      </w:pPr>
      <w:r w:rsidRPr="00082474">
        <w:rPr>
          <w:rFonts w:ascii="Raleway" w:eastAsia="Raleway" w:hAnsi="Raleway" w:cs="Raleway"/>
          <w:color w:val="C00000"/>
          <w:sz w:val="22"/>
          <w:szCs w:val="22"/>
          <w:lang w:val="es-MX"/>
        </w:rPr>
        <w:t xml:space="preserve">Para la corriente: </w:t>
      </w:r>
    </w:p>
    <w:p w14:paraId="3A23129D" w14:textId="6932A2DE" w:rsidR="7673985F" w:rsidRDefault="002C0495" w:rsidP="7673985F">
      <w:pPr>
        <w:pStyle w:val="Prrafodelista"/>
        <w:numPr>
          <w:ilvl w:val="0"/>
          <w:numId w:val="30"/>
        </w:numPr>
        <w:spacing w:line="360" w:lineRule="auto"/>
        <w:jc w:val="center"/>
      </w:pPr>
      <m:oMath>
        <m:r>
          <w:rPr>
            <w:rFonts w:ascii="Cambria Math" w:hAnsi="Cambria Math"/>
          </w:rPr>
          <m:t>I = </m:t>
        </m:r>
        <m:f>
          <m:fPr>
            <m:ctrlPr>
              <w:rPr>
                <w:rFonts w:ascii="Cambria Math" w:hAnsi="Cambria Math"/>
              </w:rPr>
            </m:ctrlPr>
          </m:fPr>
          <m:num>
            <m:r>
              <w:rPr>
                <w:rFonts w:ascii="Cambria Math" w:hAnsi="Cambria Math"/>
              </w:rPr>
              <m:t>2V</m:t>
            </m:r>
          </m:num>
          <m:den>
            <m:rad>
              <m:radPr>
                <m:degHide m:val="1"/>
                <m:ctrlPr>
                  <w:rPr>
                    <w:rFonts w:ascii="Cambria Math" w:hAnsi="Cambria Math"/>
                  </w:rPr>
                </m:ctrlPr>
              </m:radPr>
              <m:deg/>
              <m:e>
                <m:r>
                  <w:rPr>
                    <w:rFonts w:ascii="Cambria Math" w:hAnsi="Cambria Math"/>
                  </w:rPr>
                  <m:t>2</m:t>
                </m:r>
              </m:e>
            </m:rad>
          </m:den>
        </m:f>
        <m:r>
          <w:rPr>
            <w:rFonts w:ascii="Cambria Math" w:hAnsi="Cambria Math"/>
          </w:rPr>
          <m:t> 0 1.41 V ; θ= -90°</m:t>
        </m:r>
      </m:oMath>
    </w:p>
    <w:p w14:paraId="69B6E808" w14:textId="2E3FD7C4" w:rsidR="7673985F" w:rsidRDefault="00727B35" w:rsidP="275BE28E">
      <w:pPr>
        <w:spacing w:line="360" w:lineRule="auto"/>
      </w:pPr>
      <m:oMathPara>
        <m:oMath>
          <m:r>
            <w:rPr>
              <w:rFonts w:ascii="Cambria Math" w:hAnsi="Cambria Math"/>
            </w:rPr>
            <m:t>I = </m:t>
          </m:r>
          <m:f>
            <m:fPr>
              <m:ctrlPr>
                <w:rPr>
                  <w:rFonts w:ascii="Cambria Math" w:hAnsi="Cambria Math"/>
                </w:rPr>
              </m:ctrlPr>
            </m:fPr>
            <m:num>
              <m:r>
                <w:rPr>
                  <w:rFonts w:ascii="Cambria Math" w:hAnsi="Cambria Math"/>
                </w:rPr>
                <m:t>2V</m:t>
              </m:r>
            </m:num>
            <m:den>
              <m:rad>
                <m:radPr>
                  <m:degHide m:val="1"/>
                  <m:ctrlPr>
                    <w:rPr>
                      <w:rFonts w:ascii="Cambria Math" w:hAnsi="Cambria Math"/>
                    </w:rPr>
                  </m:ctrlPr>
                </m:radPr>
                <m:deg/>
                <m:e>
                  <m:r>
                    <w:rPr>
                      <w:rFonts w:ascii="Cambria Math" w:hAnsi="Cambria Math"/>
                    </w:rPr>
                    <m:t>2</m:t>
                  </m:r>
                </m:e>
              </m:rad>
            </m:den>
          </m:f>
          <m:r>
            <w:rPr>
              <w:rFonts w:ascii="Cambria Math" w:hAnsi="Cambria Math"/>
            </w:rPr>
            <m:t> 0 1.41 V ; θ= -90°</m:t>
          </m:r>
        </m:oMath>
      </m:oMathPara>
    </w:p>
    <w:p w14:paraId="20A62F8E" w14:textId="74F559DA" w:rsidR="2A6E2DF6" w:rsidRDefault="2A6E2DF6" w:rsidP="2A6E2DF6">
      <w:pPr>
        <w:spacing w:line="360" w:lineRule="auto"/>
        <w:jc w:val="center"/>
        <w:rPr>
          <w:rFonts w:ascii="Raleway" w:eastAsia="Raleway" w:hAnsi="Raleway" w:cs="Raleway"/>
        </w:rPr>
      </w:pPr>
    </w:p>
    <w:p w14:paraId="309ADD95" w14:textId="69295B3D" w:rsidR="2A6E2DF6" w:rsidRDefault="44EEE085" w:rsidP="2A6E2DF6">
      <w:pPr>
        <w:spacing w:line="360" w:lineRule="auto"/>
        <w:jc w:val="center"/>
        <w:rPr>
          <w:rFonts w:ascii="Raleway" w:eastAsia="Raleway" w:hAnsi="Raleway" w:cs="Raleway"/>
        </w:rPr>
      </w:pPr>
      <w:r w:rsidRPr="796E2B34">
        <w:rPr>
          <w:rFonts w:ascii="Raleway" w:eastAsia="Raleway" w:hAnsi="Raleway" w:cs="Raleway"/>
        </w:rPr>
        <w:t>&gt;Diagrama</w:t>
      </w:r>
      <w:r w:rsidRPr="66FD2BC0">
        <w:rPr>
          <w:rFonts w:ascii="Raleway" w:eastAsia="Raleway" w:hAnsi="Raleway" w:cs="Raleway"/>
        </w:rPr>
        <w:t xml:space="preserve"> </w:t>
      </w:r>
      <w:proofErr w:type="spellStart"/>
      <w:r w:rsidR="347449ED" w:rsidRPr="538B46BB">
        <w:rPr>
          <w:rFonts w:ascii="Raleway" w:eastAsia="Raleway" w:hAnsi="Raleway" w:cs="Raleway"/>
        </w:rPr>
        <w:t>Fasorial</w:t>
      </w:r>
      <w:proofErr w:type="spellEnd"/>
      <w:r w:rsidR="347449ED" w:rsidRPr="538B46BB">
        <w:rPr>
          <w:rFonts w:ascii="Raleway" w:eastAsia="Raleway" w:hAnsi="Raleway" w:cs="Raleway"/>
        </w:rPr>
        <w:t xml:space="preserve"> </w:t>
      </w:r>
    </w:p>
    <w:p w14:paraId="095A1531" w14:textId="321BC306" w:rsidR="2A6E2DF6" w:rsidRDefault="2A6E2DF6" w:rsidP="2A6E2DF6">
      <w:pPr>
        <w:spacing w:line="360" w:lineRule="auto"/>
        <w:jc w:val="center"/>
        <w:rPr>
          <w:rFonts w:ascii="Raleway" w:eastAsia="Raleway" w:hAnsi="Raleway" w:cs="Raleway"/>
        </w:rPr>
      </w:pPr>
    </w:p>
    <w:p w14:paraId="5FA7D33F" w14:textId="356AFD22" w:rsidR="2A6E2DF6" w:rsidRDefault="44EEE085" w:rsidP="2A6E2DF6">
      <w:pPr>
        <w:spacing w:line="360" w:lineRule="auto"/>
        <w:jc w:val="center"/>
      </w:pPr>
      <w:r>
        <w:rPr>
          <w:noProof/>
        </w:rPr>
        <w:lastRenderedPageBreak/>
        <w:drawing>
          <wp:inline distT="0" distB="0" distL="0" distR="0" wp14:anchorId="787A9F00" wp14:editId="2DACF88F">
            <wp:extent cx="5724525" cy="5629275"/>
            <wp:effectExtent l="0" t="0" r="0" b="0"/>
            <wp:docPr id="64864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4944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5" cy="5629275"/>
                    </a:xfrm>
                    <a:prstGeom prst="rect">
                      <a:avLst/>
                    </a:prstGeom>
                  </pic:spPr>
                </pic:pic>
              </a:graphicData>
            </a:graphic>
          </wp:inline>
        </w:drawing>
      </w:r>
    </w:p>
    <w:p w14:paraId="203DA9BE" w14:textId="0886FD42" w:rsidR="2A6E2DF6" w:rsidRDefault="2A6E2DF6" w:rsidP="2A6E2DF6">
      <w:pPr>
        <w:spacing w:line="360" w:lineRule="auto"/>
        <w:jc w:val="center"/>
        <w:rPr>
          <w:rFonts w:ascii="Raleway" w:eastAsia="Raleway" w:hAnsi="Raleway" w:cs="Raleway"/>
        </w:rPr>
      </w:pPr>
    </w:p>
    <w:p w14:paraId="69A99132" w14:textId="4E435D75" w:rsidR="2A6E2DF6" w:rsidRDefault="2A6E2DF6" w:rsidP="2A6E2DF6">
      <w:pPr>
        <w:spacing w:line="360" w:lineRule="auto"/>
        <w:jc w:val="center"/>
        <w:rPr>
          <w:rFonts w:ascii="Raleway" w:eastAsia="Raleway" w:hAnsi="Raleway" w:cs="Raleway"/>
        </w:rPr>
      </w:pPr>
    </w:p>
    <w:p w14:paraId="6CCEE005" w14:textId="3EC30FDC" w:rsidR="2A6E2DF6" w:rsidRDefault="2A6E2DF6" w:rsidP="2A6E2DF6">
      <w:pPr>
        <w:spacing w:line="360" w:lineRule="auto"/>
        <w:jc w:val="center"/>
        <w:rPr>
          <w:rFonts w:ascii="Raleway" w:eastAsia="Raleway" w:hAnsi="Raleway" w:cs="Raleway"/>
        </w:rPr>
      </w:pPr>
    </w:p>
    <w:p w14:paraId="3BD27A5B" w14:textId="2B7C0FBA" w:rsidR="2A6E2DF6" w:rsidRDefault="2A6E2DF6" w:rsidP="2A6E2DF6">
      <w:pPr>
        <w:spacing w:line="360" w:lineRule="auto"/>
        <w:jc w:val="center"/>
        <w:rPr>
          <w:rFonts w:ascii="Raleway" w:eastAsia="Raleway" w:hAnsi="Raleway" w:cs="Raleway"/>
        </w:rPr>
      </w:pPr>
    </w:p>
    <w:p w14:paraId="7B1CAFF8" w14:textId="61A6BE84" w:rsidR="2A6E2DF6" w:rsidRDefault="2A6E2DF6" w:rsidP="2A6E2DF6">
      <w:pPr>
        <w:spacing w:line="360" w:lineRule="auto"/>
        <w:jc w:val="center"/>
        <w:rPr>
          <w:rFonts w:ascii="Raleway" w:eastAsia="Raleway" w:hAnsi="Raleway" w:cs="Raleway"/>
        </w:rPr>
      </w:pPr>
    </w:p>
    <w:p w14:paraId="1054BF24" w14:textId="0F460BCF" w:rsidR="2A6E2DF6" w:rsidRDefault="2A6E2DF6" w:rsidP="2A6E2DF6">
      <w:pPr>
        <w:spacing w:line="360" w:lineRule="auto"/>
        <w:jc w:val="center"/>
        <w:rPr>
          <w:ins w:id="14" w:author="Microsoft Word" w:date="2025-09-06T22:21:00Z" w16du:dateUtc="2025-09-07T05:21:00Z"/>
          <w:rFonts w:ascii="Raleway" w:eastAsia="Raleway" w:hAnsi="Raleway" w:cs="Raleway"/>
        </w:rPr>
      </w:pPr>
    </w:p>
    <w:p w14:paraId="751C54B6" w14:textId="06176B59" w:rsidR="3311EF17" w:rsidRPr="00642A22" w:rsidRDefault="3311EF17" w:rsidP="00E10649">
      <w:pPr>
        <w:pStyle w:val="Prrafodelista"/>
        <w:numPr>
          <w:ilvl w:val="0"/>
          <w:numId w:val="30"/>
        </w:numPr>
        <w:spacing w:line="360" w:lineRule="auto"/>
        <w:rPr>
          <w:rFonts w:ascii="Raleway" w:hAnsi="Raleway"/>
          <w:color w:val="C00000"/>
          <w:sz w:val="22"/>
          <w:szCs w:val="22"/>
        </w:rPr>
      </w:pPr>
      <w:r w:rsidRPr="00642A22">
        <w:rPr>
          <w:rFonts w:ascii="Raleway" w:hAnsi="Raleway"/>
          <w:color w:val="C00000"/>
          <w:sz w:val="22"/>
          <w:szCs w:val="22"/>
        </w:rPr>
        <w:t xml:space="preserve">Osciloscópio </w:t>
      </w:r>
    </w:p>
    <w:p w14:paraId="47084505" w14:textId="361AB5FA" w:rsidR="12E3EBEA" w:rsidRPr="00CE427C" w:rsidRDefault="3311EF17" w:rsidP="00CE427C">
      <w:pPr>
        <w:spacing w:line="360" w:lineRule="auto"/>
        <w:jc w:val="center"/>
        <w:rPr>
          <w:rFonts w:ascii="Raleway" w:hAnsi="Raleway"/>
        </w:rPr>
      </w:pPr>
      <w:r w:rsidRPr="00082474">
        <w:rPr>
          <w:rFonts w:ascii="Raleway" w:hAnsi="Raleway"/>
          <w:noProof/>
        </w:rPr>
        <w:lastRenderedPageBreak/>
        <w:drawing>
          <wp:inline distT="0" distB="0" distL="0" distR="0" wp14:anchorId="30D663AD" wp14:editId="096DC17C">
            <wp:extent cx="3654890" cy="2345635"/>
            <wp:effectExtent l="0" t="0" r="3175" b="4445"/>
            <wp:docPr id="341132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234" name=""/>
                    <pic:cNvPicPr/>
                  </pic:nvPicPr>
                  <pic:blipFill rotWithShape="1">
                    <a:blip r:embed="rId25" cstate="print">
                      <a:extLst>
                        <a:ext uri="{28A0092B-C50C-407E-A947-70E740481C1C}">
                          <a14:useLocalDpi xmlns:a14="http://schemas.microsoft.com/office/drawing/2010/main" val="0"/>
                        </a:ext>
                      </a:extLst>
                    </a:blip>
                    <a:srcRect l="4658" t="4916" r="7089"/>
                    <a:stretch>
                      <a:fillRect/>
                    </a:stretch>
                  </pic:blipFill>
                  <pic:spPr bwMode="auto">
                    <a:xfrm>
                      <a:off x="0" y="0"/>
                      <a:ext cx="3655354" cy="2345933"/>
                    </a:xfrm>
                    <a:prstGeom prst="rect">
                      <a:avLst/>
                    </a:prstGeom>
                    <a:ln>
                      <a:noFill/>
                    </a:ln>
                    <a:extLst>
                      <a:ext uri="{53640926-AAD7-44D8-BBD7-CCE9431645EC}">
                        <a14:shadowObscured xmlns:a14="http://schemas.microsoft.com/office/drawing/2010/main"/>
                      </a:ext>
                    </a:extLst>
                  </pic:spPr>
                </pic:pic>
              </a:graphicData>
            </a:graphic>
          </wp:inline>
        </w:drawing>
      </w:r>
    </w:p>
    <w:p w14:paraId="117B8551" w14:textId="18B0FD46" w:rsidR="23CEE292" w:rsidRPr="00082474" w:rsidRDefault="23CEE292" w:rsidP="00082474">
      <w:pPr>
        <w:spacing w:before="240" w:after="240" w:line="360" w:lineRule="auto"/>
        <w:rPr>
          <w:rFonts w:ascii="Raleway" w:eastAsia="Raleway" w:hAnsi="Raleway" w:cs="Raleway"/>
          <w:b/>
          <w:bCs/>
          <w:color w:val="FFFFFF" w:themeColor="background1"/>
          <w:sz w:val="22"/>
          <w:szCs w:val="22"/>
          <w:lang w:val="es-ES"/>
        </w:rPr>
      </w:pPr>
      <w:r w:rsidRPr="00082474">
        <w:rPr>
          <w:rFonts w:ascii="Raleway" w:eastAsia="Raleway" w:hAnsi="Raleway" w:cs="Raleway"/>
          <w:b/>
          <w:bCs/>
          <w:color w:val="FFFFFF" w:themeColor="background1"/>
          <w:sz w:val="22"/>
          <w:szCs w:val="22"/>
          <w:highlight w:val="darkRed"/>
          <w:lang w:val="es-ES"/>
        </w:rPr>
        <w:t>Con f=</w:t>
      </w:r>
      <w:r w:rsidR="23393383" w:rsidRPr="00082474">
        <w:rPr>
          <w:rFonts w:ascii="Raleway" w:eastAsia="Raleway" w:hAnsi="Raleway" w:cs="Raleway"/>
          <w:b/>
          <w:bCs/>
          <w:color w:val="FFFFFF" w:themeColor="background1"/>
          <w:sz w:val="22"/>
          <w:szCs w:val="22"/>
          <w:highlight w:val="darkRed"/>
          <w:lang w:val="es-ES"/>
        </w:rPr>
        <w:t>2</w:t>
      </w:r>
      <w:r w:rsidRPr="00082474">
        <w:rPr>
          <w:rFonts w:ascii="Raleway" w:eastAsia="Raleway" w:hAnsi="Raleway" w:cs="Raleway"/>
          <w:b/>
          <w:bCs/>
          <w:color w:val="FFFFFF" w:themeColor="background1"/>
          <w:sz w:val="22"/>
          <w:szCs w:val="22"/>
          <w:highlight w:val="darkRed"/>
          <w:lang w:val="es-ES"/>
        </w:rPr>
        <w:t>kHz</w:t>
      </w:r>
    </w:p>
    <w:p w14:paraId="584EA491" w14:textId="535FB122" w:rsidR="12E3EBEA" w:rsidRPr="00082474" w:rsidRDefault="12E3EBEA" w:rsidP="00082474">
      <w:pPr>
        <w:shd w:val="clear" w:color="auto" w:fill="FFFFFF" w:themeFill="background1"/>
        <w:spacing w:before="240" w:after="240" w:line="360" w:lineRule="auto"/>
        <w:rPr>
          <w:rFonts w:ascii="Raleway" w:hAnsi="Raleway"/>
        </w:rPr>
      </w:pPr>
      <m:oMathPara>
        <m:oMath>
          <m:r>
            <w:rPr>
              <w:rFonts w:ascii="Cambria Math" w:hAnsi="Cambria Math"/>
            </w:rPr>
            <m:t>Xl = 2π ⋅2000⋅0.0584 = 734.0 </m:t>
          </m:r>
          <m:r>
            <m:rPr>
              <m:sty m:val="p"/>
            </m:rPr>
            <w:rPr>
              <w:rFonts w:ascii="Cambria Math" w:hAnsi="Cambria Math"/>
            </w:rPr>
            <m:t>Ω</m:t>
          </m:r>
          <m:r>
            <w:rPr>
              <w:rFonts w:ascii="Cambria Math" w:hAnsi="Cambria Math"/>
            </w:rPr>
            <m:t> </m:t>
          </m:r>
        </m:oMath>
      </m:oMathPara>
    </w:p>
    <w:p w14:paraId="70DAD996" w14:textId="27889EE9" w:rsidR="12E3EBEA" w:rsidRPr="00082474" w:rsidRDefault="12E3EBEA" w:rsidP="00082474">
      <w:pPr>
        <w:shd w:val="clear" w:color="auto" w:fill="FFFFFF" w:themeFill="background1"/>
        <w:spacing w:before="240" w:after="240" w:line="360" w:lineRule="auto"/>
        <w:rPr>
          <w:rFonts w:ascii="Raleway" w:hAnsi="Raleway"/>
        </w:rPr>
      </w:pPr>
      <m:oMathPara>
        <m:oMath>
          <m:r>
            <w:rPr>
              <w:rFonts w:ascii="Cambria Math" w:hAnsi="Cambria Math"/>
            </w:rPr>
            <m:t>Z = </m:t>
          </m:r>
          <m:rad>
            <m:radPr>
              <m:degHide m:val="1"/>
              <m:ctrlPr>
                <w:rPr>
                  <w:rFonts w:ascii="Cambria Math" w:hAnsi="Cambria Math"/>
                </w:rPr>
              </m:ctrlPr>
            </m:radPr>
            <m:deg/>
            <m:e>
              <m:sSup>
                <m:sSupPr>
                  <m:ctrlPr>
                    <w:rPr>
                      <w:rFonts w:ascii="Cambria Math" w:hAnsi="Cambria Math"/>
                    </w:rPr>
                  </m:ctrlPr>
                </m:sSupPr>
                <m:e>
                  <m:r>
                    <w:rPr>
                      <w:rFonts w:ascii="Cambria Math" w:hAnsi="Cambria Math"/>
                    </w:rPr>
                    <m:t>1000</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734</m:t>
                  </m:r>
                </m:e>
                <m:sup>
                  <m:r>
                    <w:rPr>
                      <w:rFonts w:ascii="Cambria Math" w:hAnsi="Cambria Math"/>
                    </w:rPr>
                    <m:t>2</m:t>
                  </m:r>
                </m:sup>
              </m:sSup>
            </m:e>
          </m:rad>
          <m:r>
            <w:rPr>
              <w:rFonts w:ascii="Cambria Math" w:hAnsi="Cambria Math"/>
            </w:rPr>
            <m:t>= 1241.2 </m:t>
          </m:r>
          <m:r>
            <m:rPr>
              <m:sty m:val="p"/>
            </m:rPr>
            <w:rPr>
              <w:rFonts w:ascii="Cambria Math" w:hAnsi="Cambria Math"/>
            </w:rPr>
            <m:t>Ω</m:t>
          </m:r>
        </m:oMath>
      </m:oMathPara>
    </w:p>
    <w:p w14:paraId="7BBD08ED" w14:textId="0F4F92AB" w:rsidR="12E3EBEA" w:rsidRPr="00082474" w:rsidRDefault="12E3EBEA" w:rsidP="00082474">
      <w:pPr>
        <w:spacing w:line="360" w:lineRule="auto"/>
        <w:rPr>
          <w:rFonts w:ascii="Raleway" w:hAnsi="Raleway"/>
        </w:rPr>
      </w:pPr>
      <m:oMathPara>
        <m:oMath>
          <m:r>
            <w:rPr>
              <w:rFonts w:ascii="Cambria Math" w:hAnsi="Cambria Math"/>
            </w:rPr>
            <m:t>θ = </m:t>
          </m:r>
          <m:func>
            <m:funcPr>
              <m:ctrlPr>
                <w:rPr>
                  <w:rFonts w:ascii="Cambria Math" w:hAnsi="Cambria Math"/>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734</m:t>
                      </m:r>
                    </m:num>
                    <m:den>
                      <m:r>
                        <w:rPr>
                          <w:rFonts w:ascii="Cambria Math" w:hAnsi="Cambria Math"/>
                        </w:rPr>
                        <m:t>1000</m:t>
                      </m:r>
                    </m:den>
                  </m:f>
                </m:e>
              </m:d>
            </m:e>
          </m:func>
          <m:r>
            <w:rPr>
              <w:rFonts w:ascii="Cambria Math" w:hAnsi="Cambria Math"/>
            </w:rPr>
            <m:t>= 36.1 °</m:t>
          </m:r>
        </m:oMath>
      </m:oMathPara>
    </w:p>
    <w:p w14:paraId="48513B54" w14:textId="08F61256" w:rsidR="12E3EBEA" w:rsidRDefault="23CEE292" w:rsidP="00082474">
      <w:pPr>
        <w:spacing w:line="360" w:lineRule="auto"/>
        <w:rPr>
          <w:rFonts w:ascii="Raleway" w:hAnsi="Raleway"/>
          <w:sz w:val="22"/>
          <w:szCs w:val="22"/>
          <w:lang w:val="es-MX"/>
        </w:rPr>
      </w:pPr>
      <w:r w:rsidRPr="00FE6802">
        <w:rPr>
          <w:rFonts w:ascii="Raleway" w:hAnsi="Raleway"/>
          <w:sz w:val="22"/>
          <w:szCs w:val="22"/>
          <w:lang w:val="es-MX"/>
        </w:rPr>
        <w:t xml:space="preserve">Por lo tanto, la corriente se atrasará </w:t>
      </w:r>
      <w:r w:rsidR="08427514" w:rsidRPr="00FE6802">
        <w:rPr>
          <w:rFonts w:ascii="Raleway" w:hAnsi="Raleway"/>
          <w:sz w:val="22"/>
          <w:szCs w:val="22"/>
          <w:lang w:val="es-MX"/>
        </w:rPr>
        <w:t>36</w:t>
      </w:r>
      <w:r w:rsidRPr="00FE6802">
        <w:rPr>
          <w:rFonts w:ascii="Raleway" w:hAnsi="Raleway"/>
          <w:sz w:val="22"/>
          <w:szCs w:val="22"/>
          <w:lang w:val="es-MX"/>
        </w:rPr>
        <w:t>.</w:t>
      </w:r>
      <w:r w:rsidR="480BAF39" w:rsidRPr="00FE6802">
        <w:rPr>
          <w:rFonts w:ascii="Raleway" w:hAnsi="Raleway"/>
          <w:sz w:val="22"/>
          <w:szCs w:val="22"/>
          <w:lang w:val="es-MX"/>
        </w:rPr>
        <w:t>1</w:t>
      </w:r>
      <w:r w:rsidRPr="00FE6802">
        <w:rPr>
          <w:rFonts w:ascii="Raleway" w:hAnsi="Raleway"/>
          <w:sz w:val="22"/>
          <w:szCs w:val="22"/>
          <w:lang w:val="es-MX"/>
        </w:rPr>
        <w:t>° respecto al voltaje</w:t>
      </w:r>
    </w:p>
    <w:p w14:paraId="765D0C5B" w14:textId="2BA660A0" w:rsidR="507221FD" w:rsidRDefault="507221FD" w:rsidP="507221FD">
      <w:pPr>
        <w:spacing w:line="360" w:lineRule="auto"/>
        <w:rPr>
          <w:rFonts w:ascii="Raleway" w:hAnsi="Raleway"/>
          <w:sz w:val="22"/>
          <w:szCs w:val="22"/>
          <w:lang w:val="es-MX"/>
        </w:rPr>
      </w:pPr>
    </w:p>
    <w:p w14:paraId="2AC8792C" w14:textId="386C8822" w:rsidR="7195D2A9" w:rsidRDefault="7195D2A9" w:rsidP="7195D2A9">
      <w:pPr>
        <w:spacing w:line="360" w:lineRule="auto"/>
        <w:rPr>
          <w:rFonts w:ascii="Raleway" w:hAnsi="Raleway"/>
          <w:sz w:val="22"/>
          <w:szCs w:val="22"/>
          <w:lang w:val="es-MX"/>
        </w:rPr>
      </w:pPr>
    </w:p>
    <w:p w14:paraId="175EF7E8" w14:textId="5B15237F" w:rsidR="49FB3C6A" w:rsidRDefault="49FB3C6A" w:rsidP="49FB3C6A">
      <w:pPr>
        <w:spacing w:line="360" w:lineRule="auto"/>
        <w:rPr>
          <w:rFonts w:ascii="Raleway" w:hAnsi="Raleway"/>
          <w:sz w:val="22"/>
          <w:szCs w:val="22"/>
          <w:lang w:val="es-MX"/>
        </w:rPr>
      </w:pPr>
    </w:p>
    <w:p w14:paraId="7C3F6B2C" w14:textId="1E1CC921" w:rsidR="49FB3C6A" w:rsidRDefault="49FB3C6A" w:rsidP="49FB3C6A">
      <w:pPr>
        <w:spacing w:line="360" w:lineRule="auto"/>
        <w:rPr>
          <w:rFonts w:ascii="Raleway" w:hAnsi="Raleway"/>
          <w:sz w:val="22"/>
          <w:szCs w:val="22"/>
          <w:lang w:val="es-MX"/>
        </w:rPr>
      </w:pPr>
    </w:p>
    <w:p w14:paraId="5D0D7EE5" w14:textId="4A8328CE" w:rsidR="49FB3C6A" w:rsidRDefault="49FB3C6A" w:rsidP="49FB3C6A">
      <w:pPr>
        <w:spacing w:line="360" w:lineRule="auto"/>
        <w:rPr>
          <w:rFonts w:ascii="Raleway" w:hAnsi="Raleway"/>
          <w:sz w:val="22"/>
          <w:szCs w:val="22"/>
          <w:lang w:val="es-MX"/>
        </w:rPr>
      </w:pPr>
    </w:p>
    <w:p w14:paraId="1552D808" w14:textId="5661F468" w:rsidR="49FB3C6A" w:rsidRDefault="49FB3C6A" w:rsidP="49FB3C6A">
      <w:pPr>
        <w:spacing w:line="360" w:lineRule="auto"/>
        <w:rPr>
          <w:rFonts w:ascii="Raleway" w:hAnsi="Raleway"/>
          <w:sz w:val="22"/>
          <w:szCs w:val="22"/>
          <w:lang w:val="es-MX"/>
        </w:rPr>
      </w:pPr>
    </w:p>
    <w:p w14:paraId="6FAAB205" w14:textId="2607E85F" w:rsidR="49FB3C6A" w:rsidRDefault="49FB3C6A" w:rsidP="49FB3C6A">
      <w:pPr>
        <w:spacing w:line="360" w:lineRule="auto"/>
        <w:rPr>
          <w:rFonts w:ascii="Raleway" w:hAnsi="Raleway"/>
          <w:sz w:val="22"/>
          <w:szCs w:val="22"/>
          <w:lang w:val="es-MX"/>
        </w:rPr>
      </w:pPr>
    </w:p>
    <w:p w14:paraId="02D8E422" w14:textId="1B5CFFAB" w:rsidR="49FB3C6A" w:rsidRDefault="49FB3C6A" w:rsidP="49FB3C6A">
      <w:pPr>
        <w:spacing w:line="360" w:lineRule="auto"/>
        <w:rPr>
          <w:rFonts w:ascii="Raleway" w:hAnsi="Raleway"/>
          <w:sz w:val="22"/>
          <w:szCs w:val="22"/>
          <w:lang w:val="es-MX"/>
        </w:rPr>
      </w:pPr>
    </w:p>
    <w:p w14:paraId="3A86D7BE" w14:textId="5497C79C" w:rsidR="21DB35F9" w:rsidRDefault="21DB35F9" w:rsidP="21DB35F9">
      <w:pPr>
        <w:spacing w:line="360" w:lineRule="auto"/>
        <w:rPr>
          <w:rFonts w:ascii="Raleway" w:hAnsi="Raleway"/>
          <w:sz w:val="22"/>
          <w:szCs w:val="22"/>
          <w:lang w:val="es-MX"/>
        </w:rPr>
      </w:pPr>
    </w:p>
    <w:p w14:paraId="0E874F4C" w14:textId="2D256DBA" w:rsidR="21DB35F9" w:rsidRDefault="21DB35F9" w:rsidP="21DB35F9">
      <w:pPr>
        <w:spacing w:line="360" w:lineRule="auto"/>
        <w:rPr>
          <w:rFonts w:ascii="Raleway" w:hAnsi="Raleway"/>
          <w:sz w:val="22"/>
          <w:szCs w:val="22"/>
          <w:lang w:val="es-MX"/>
        </w:rPr>
      </w:pPr>
    </w:p>
    <w:p w14:paraId="742363D1" w14:textId="664A0A0C" w:rsidR="21DB35F9" w:rsidRDefault="21DB35F9" w:rsidP="21DB35F9">
      <w:pPr>
        <w:spacing w:line="360" w:lineRule="auto"/>
        <w:rPr>
          <w:rFonts w:ascii="Raleway" w:hAnsi="Raleway"/>
          <w:sz w:val="22"/>
          <w:szCs w:val="22"/>
          <w:lang w:val="es-MX"/>
        </w:rPr>
      </w:pPr>
    </w:p>
    <w:p w14:paraId="7D796102" w14:textId="26286497" w:rsidR="21DB35F9" w:rsidRDefault="21DB35F9" w:rsidP="21DB35F9">
      <w:pPr>
        <w:spacing w:line="360" w:lineRule="auto"/>
        <w:rPr>
          <w:rFonts w:ascii="Raleway" w:hAnsi="Raleway"/>
          <w:sz w:val="22"/>
          <w:szCs w:val="22"/>
          <w:lang w:val="es-MX"/>
        </w:rPr>
      </w:pPr>
    </w:p>
    <w:p w14:paraId="447AD494" w14:textId="5EBD2A10" w:rsidR="4A8C25E0" w:rsidRDefault="4A8C25E0" w:rsidP="507221FD">
      <w:pPr>
        <w:spacing w:line="360" w:lineRule="auto"/>
        <w:rPr>
          <w:rFonts w:ascii="Raleway" w:hAnsi="Raleway"/>
          <w:sz w:val="22"/>
          <w:szCs w:val="22"/>
          <w:lang w:val="es-MX"/>
        </w:rPr>
      </w:pPr>
      <w:r w:rsidRPr="507221FD">
        <w:rPr>
          <w:rFonts w:ascii="Raleway" w:hAnsi="Raleway"/>
          <w:sz w:val="22"/>
          <w:szCs w:val="22"/>
          <w:lang w:val="es-MX"/>
        </w:rPr>
        <w:lastRenderedPageBreak/>
        <w:t xml:space="preserve">&gt;Triangulo de impedancia </w:t>
      </w:r>
    </w:p>
    <w:p w14:paraId="5AE859CE" w14:textId="18B5E42D" w:rsidR="203052FC" w:rsidRPr="006F31C9" w:rsidRDefault="00FE6802" w:rsidP="006F31C9">
      <w:pPr>
        <w:spacing w:line="360" w:lineRule="auto"/>
        <w:jc w:val="center"/>
        <w:rPr>
          <w:rFonts w:ascii="Raleway" w:hAnsi="Raleway"/>
          <w:sz w:val="22"/>
          <w:szCs w:val="22"/>
          <w:lang w:val="es-MX"/>
        </w:rPr>
      </w:pPr>
      <w:r>
        <w:rPr>
          <w:noProof/>
        </w:rPr>
        <w:drawing>
          <wp:inline distT="0" distB="0" distL="0" distR="0" wp14:anchorId="09B01FC5" wp14:editId="68D10AC0">
            <wp:extent cx="2440333" cy="2520000"/>
            <wp:effectExtent l="0" t="0" r="0" b="0"/>
            <wp:docPr id="6549880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80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40333" cy="2520000"/>
                    </a:xfrm>
                    <a:prstGeom prst="rect">
                      <a:avLst/>
                    </a:prstGeom>
                  </pic:spPr>
                </pic:pic>
              </a:graphicData>
            </a:graphic>
          </wp:inline>
        </w:drawing>
      </w:r>
    </w:p>
    <w:p w14:paraId="7DBB6C25" w14:textId="62E35FD1" w:rsidR="48078941" w:rsidRDefault="48078941" w:rsidP="7BE6DBA5">
      <w:pPr>
        <w:spacing w:line="360" w:lineRule="auto"/>
        <w:jc w:val="center"/>
        <w:rPr>
          <w:rFonts w:ascii="Raleway" w:hAnsi="Raleway"/>
          <w:sz w:val="22"/>
          <w:szCs w:val="22"/>
          <w:lang w:val="es-MX"/>
        </w:rPr>
      </w:pPr>
      <w:r w:rsidRPr="7BE6DBA5">
        <w:rPr>
          <w:rFonts w:ascii="Raleway" w:hAnsi="Raleway"/>
          <w:sz w:val="22"/>
          <w:szCs w:val="22"/>
          <w:lang w:val="es-MX"/>
        </w:rPr>
        <w:t xml:space="preserve">&gt; Diagrama Fasorial </w:t>
      </w:r>
    </w:p>
    <w:p w14:paraId="64FA8493" w14:textId="691EDCE0" w:rsidR="48C6F665" w:rsidRPr="00082474" w:rsidRDefault="48C6F665" w:rsidP="006F31C9">
      <w:pPr>
        <w:spacing w:line="360" w:lineRule="auto"/>
        <w:jc w:val="center"/>
        <w:rPr>
          <w:rFonts w:ascii="Raleway" w:hAnsi="Raleway"/>
        </w:rPr>
      </w:pPr>
      <w:r w:rsidRPr="00082474">
        <w:rPr>
          <w:rFonts w:ascii="Raleway" w:hAnsi="Raleway"/>
          <w:noProof/>
        </w:rPr>
        <w:drawing>
          <wp:inline distT="0" distB="0" distL="0" distR="0" wp14:anchorId="03C2C466" wp14:editId="14FF45AD">
            <wp:extent cx="2469684" cy="2520000"/>
            <wp:effectExtent l="0" t="0" r="6985" b="0"/>
            <wp:docPr id="5569999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992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9684" cy="2520000"/>
                    </a:xfrm>
                    <a:prstGeom prst="rect">
                      <a:avLst/>
                    </a:prstGeom>
                  </pic:spPr>
                </pic:pic>
              </a:graphicData>
            </a:graphic>
          </wp:inline>
        </w:drawing>
      </w:r>
    </w:p>
    <w:p w14:paraId="23D65ED9" w14:textId="62BB75FA" w:rsidR="12E3EBEA" w:rsidRPr="00082474" w:rsidRDefault="12E3EBEA" w:rsidP="00082474">
      <w:pPr>
        <w:spacing w:line="360" w:lineRule="auto"/>
        <w:rPr>
          <w:rFonts w:ascii="Raleway" w:hAnsi="Raleway"/>
          <w:lang w:val="es-MX"/>
        </w:rPr>
      </w:pPr>
    </w:p>
    <w:p w14:paraId="2A3935E2" w14:textId="2213C009" w:rsidR="48C6F665" w:rsidRPr="00082474" w:rsidRDefault="48C6F665" w:rsidP="00082474">
      <w:pPr>
        <w:pStyle w:val="Ttulo2"/>
        <w:spacing w:line="360" w:lineRule="auto"/>
        <w:rPr>
          <w:rFonts w:ascii="Raleway" w:hAnsi="Raleway"/>
          <w:i/>
          <w:iCs/>
          <w:color w:val="7030A0"/>
          <w:lang w:val="es-MX"/>
        </w:rPr>
      </w:pPr>
      <w:bookmarkStart w:id="15" w:name="_Toc208095055"/>
      <w:r w:rsidRPr="00082474">
        <w:rPr>
          <w:rFonts w:ascii="Raleway" w:hAnsi="Raleway"/>
          <w:i/>
          <w:iCs/>
          <w:color w:val="7030A0"/>
          <w:lang w:val="es-MX"/>
        </w:rPr>
        <w:t>Excitación en DC.  Análisis de respuesta transitoria y permanente</w:t>
      </w:r>
      <w:bookmarkEnd w:id="15"/>
      <w:r w:rsidRPr="00082474">
        <w:rPr>
          <w:rFonts w:ascii="Raleway" w:hAnsi="Raleway"/>
          <w:i/>
          <w:iCs/>
          <w:color w:val="7030A0"/>
          <w:lang w:val="es-MX"/>
        </w:rPr>
        <w:t xml:space="preserve"> </w:t>
      </w:r>
    </w:p>
    <w:p w14:paraId="21420069" w14:textId="6FD64B62" w:rsidR="5F0934DB" w:rsidRPr="001A1C33" w:rsidRDefault="5F0934DB" w:rsidP="0016081C">
      <w:pPr>
        <w:pStyle w:val="Ttulo3"/>
        <w:rPr>
          <w:rFonts w:ascii="Raleway" w:hAnsi="Raleway"/>
          <w:color w:val="7030A0"/>
          <w:u w:val="single"/>
          <w:lang w:val="es-MX"/>
        </w:rPr>
      </w:pPr>
      <w:bookmarkStart w:id="16" w:name="_Toc208095056"/>
      <w:r w:rsidRPr="001A1C33">
        <w:rPr>
          <w:rFonts w:ascii="Raleway" w:hAnsi="Raleway"/>
          <w:color w:val="7030A0"/>
          <w:u w:val="single"/>
          <w:lang w:val="es-MX"/>
        </w:rPr>
        <w:t>Circuito RC</w:t>
      </w:r>
      <w:bookmarkEnd w:id="16"/>
    </w:p>
    <w:p w14:paraId="1590FE44" w14:textId="2CF30C40" w:rsidR="5F0934DB" w:rsidRDefault="5F0934DB" w:rsidP="00082474">
      <w:pPr>
        <w:spacing w:line="360" w:lineRule="auto"/>
        <w:rPr>
          <w:rFonts w:ascii="Raleway" w:hAnsi="Raleway"/>
          <w:lang w:val="es-MX"/>
        </w:rPr>
      </w:pPr>
      <w:r w:rsidRPr="00082474">
        <w:rPr>
          <w:rFonts w:ascii="Raleway" w:hAnsi="Raleway"/>
          <w:lang w:val="es-MX"/>
        </w:rPr>
        <w:t xml:space="preserve">Del desarrollo del modelo matemático para este circuito, se tiene una tensión de entrada alterna, tenemos la siguiente </w:t>
      </w:r>
      <w:r w:rsidR="34BC4E89" w:rsidRPr="00082474">
        <w:rPr>
          <w:rFonts w:ascii="Raleway" w:hAnsi="Raleway"/>
          <w:lang w:val="es-MX"/>
        </w:rPr>
        <w:t>ecuación</w:t>
      </w:r>
      <w:r w:rsidRPr="00082474">
        <w:rPr>
          <w:rFonts w:ascii="Raleway" w:hAnsi="Raleway"/>
          <w:lang w:val="es-MX"/>
        </w:rPr>
        <w:t xml:space="preserve"> </w:t>
      </w:r>
      <w:r w:rsidR="31FB0CBC" w:rsidRPr="00082474">
        <w:rPr>
          <w:rFonts w:ascii="Raleway" w:hAnsi="Raleway"/>
          <w:lang w:val="es-MX"/>
        </w:rPr>
        <w:t>diferencial</w:t>
      </w:r>
      <w:r w:rsidRPr="00082474">
        <w:rPr>
          <w:rFonts w:ascii="Raleway" w:hAnsi="Raleway"/>
          <w:lang w:val="es-MX"/>
        </w:rPr>
        <w:t xml:space="preserve">: </w:t>
      </w:r>
    </w:p>
    <w:p w14:paraId="28C628DC" w14:textId="7F75A724" w:rsidR="12E3EBEA" w:rsidRPr="00082474" w:rsidRDefault="007C1491" w:rsidP="00082474">
      <w:pPr>
        <w:spacing w:line="360" w:lineRule="auto"/>
        <w:rPr>
          <w:rFonts w:ascii="Raleway" w:hAnsi="Raleway"/>
          <w:lang w:val="es-MX"/>
        </w:rPr>
      </w:pPr>
      <m:oMathPara>
        <m:oMath>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f</m:t>
              </m:r>
            </m:sub>
          </m:sSub>
          <m:d>
            <m:dPr>
              <m:ctrlPr>
                <w:rPr>
                  <w:rFonts w:ascii="Cambria Math" w:hAnsi="Cambria Math"/>
                  <w:i/>
                  <w:lang w:val="es-MX"/>
                </w:rPr>
              </m:ctrlPr>
            </m:dPr>
            <m:e>
              <m:r>
                <w:rPr>
                  <w:rFonts w:ascii="Cambria Math" w:hAnsi="Cambria Math"/>
                  <w:lang w:val="es-MX"/>
                </w:rPr>
                <m:t>t</m:t>
              </m:r>
            </m:e>
          </m:d>
          <m:r>
            <w:rPr>
              <w:rFonts w:ascii="Cambria Math" w:hAnsi="Cambria Math"/>
              <w:lang w:val="es-MX"/>
            </w:rPr>
            <m:t>=RC</m:t>
          </m:r>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c</m:t>
              </m:r>
            </m:sub>
          </m:sSub>
          <m:r>
            <w:rPr>
              <w:rFonts w:ascii="Cambria Math" w:hAnsi="Cambria Math"/>
              <w:lang w:val="es-MX"/>
            </w:rPr>
            <m:t>‘</m:t>
          </m:r>
          <m:d>
            <m:dPr>
              <m:ctrlPr>
                <w:rPr>
                  <w:rFonts w:ascii="Cambria Math" w:hAnsi="Cambria Math"/>
                  <w:i/>
                  <w:lang w:val="es-MX"/>
                </w:rPr>
              </m:ctrlPr>
            </m:dPr>
            <m:e>
              <m:r>
                <w:rPr>
                  <w:rFonts w:ascii="Cambria Math" w:hAnsi="Cambria Math"/>
                  <w:lang w:val="es-MX"/>
                </w:rPr>
                <m:t>t</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c</m:t>
              </m:r>
            </m:sub>
          </m:sSub>
          <m:d>
            <m:dPr>
              <m:ctrlPr>
                <w:rPr>
                  <w:rFonts w:ascii="Cambria Math" w:hAnsi="Cambria Math"/>
                  <w:i/>
                  <w:lang w:val="es-MX"/>
                </w:rPr>
              </m:ctrlPr>
            </m:dPr>
            <m:e>
              <m:r>
                <w:rPr>
                  <w:rFonts w:ascii="Cambria Math" w:hAnsi="Cambria Math"/>
                  <w:lang w:val="es-MX"/>
                </w:rPr>
                <m:t>t</m:t>
              </m:r>
            </m:e>
          </m:d>
        </m:oMath>
      </m:oMathPara>
    </w:p>
    <w:p w14:paraId="24CDAB86" w14:textId="5F9A014B" w:rsidR="7E96225A" w:rsidRDefault="7E96225A" w:rsidP="00082474">
      <w:pPr>
        <w:spacing w:line="360" w:lineRule="auto"/>
        <w:rPr>
          <w:rFonts w:ascii="Raleway" w:hAnsi="Raleway"/>
          <w:lang w:val="es-MX"/>
        </w:rPr>
      </w:pPr>
      <w:r w:rsidRPr="00082474">
        <w:rPr>
          <w:rFonts w:ascii="Raleway" w:hAnsi="Raleway"/>
          <w:lang w:val="es-MX"/>
        </w:rPr>
        <w:t>Su transformada de Laplace es la siguiente</w:t>
      </w:r>
    </w:p>
    <w:p w14:paraId="3650A4E5" w14:textId="10E3DEF5" w:rsidR="7E96225A" w:rsidRPr="00DA034E" w:rsidRDefault="007C1491" w:rsidP="00082474">
      <w:pPr>
        <w:spacing w:line="360" w:lineRule="auto"/>
        <w:rPr>
          <w:rFonts w:ascii="Raleway" w:hAnsi="Raleway"/>
          <w:lang w:val="es-MX"/>
        </w:rPr>
      </w:pPr>
      <m:oMathPara>
        <m:oMath>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f</m:t>
              </m:r>
            </m:sub>
          </m:sSub>
          <m:d>
            <m:dPr>
              <m:ctrlPr>
                <w:rPr>
                  <w:rFonts w:ascii="Cambria Math" w:hAnsi="Cambria Math"/>
                  <w:i/>
                  <w:lang w:val="es-MX"/>
                </w:rPr>
              </m:ctrlPr>
            </m:dPr>
            <m:e>
              <m:r>
                <w:rPr>
                  <w:rFonts w:ascii="Cambria Math" w:hAnsi="Cambria Math"/>
                  <w:lang w:val="es-MX"/>
                </w:rPr>
                <m:t>s</m:t>
              </m:r>
            </m:e>
          </m:d>
          <m:r>
            <w:rPr>
              <w:rFonts w:ascii="Cambria Math" w:hAnsi="Cambria Math"/>
              <w:lang w:val="es-MX"/>
            </w:rPr>
            <m:t>=RCs</m:t>
          </m:r>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c</m:t>
              </m:r>
            </m:sub>
          </m:sSub>
          <m:d>
            <m:dPr>
              <m:ctrlPr>
                <w:rPr>
                  <w:rFonts w:ascii="Cambria Math" w:hAnsi="Cambria Math"/>
                  <w:i/>
                  <w:lang w:val="es-MX"/>
                </w:rPr>
              </m:ctrlPr>
            </m:dPr>
            <m:e>
              <m:r>
                <w:rPr>
                  <w:rFonts w:ascii="Cambria Math" w:hAnsi="Cambria Math"/>
                  <w:lang w:val="es-MX"/>
                </w:rPr>
                <m:t>s</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c</m:t>
              </m:r>
            </m:sub>
          </m:sSub>
          <m:r>
            <w:rPr>
              <w:rFonts w:ascii="Cambria Math" w:hAnsi="Cambria Math"/>
              <w:lang w:val="es-MX"/>
            </w:rPr>
            <m:t>(s)</m:t>
          </m:r>
        </m:oMath>
      </m:oMathPara>
    </w:p>
    <w:p w14:paraId="186B5865" w14:textId="26A8C314" w:rsidR="7E96225A" w:rsidRPr="00082474" w:rsidRDefault="7E96225A" w:rsidP="00082474">
      <w:pPr>
        <w:spacing w:line="360" w:lineRule="auto"/>
        <w:rPr>
          <w:rFonts w:ascii="Raleway" w:hAnsi="Raleway"/>
          <w:lang w:val="es-MX"/>
        </w:rPr>
      </w:pPr>
      <w:r w:rsidRPr="00082474">
        <w:rPr>
          <w:rFonts w:ascii="Raleway" w:hAnsi="Raleway"/>
          <w:lang w:val="es-MX"/>
        </w:rPr>
        <w:t>Sin embargo, ahora la transformada de la función de la fuente será Vf(s) = E/S</w:t>
      </w:r>
    </w:p>
    <w:p w14:paraId="0335731A" w14:textId="3F55D40F" w:rsidR="778ABCFF" w:rsidRPr="00FA1D44" w:rsidRDefault="007C1491" w:rsidP="00082474">
      <w:pPr>
        <w:spacing w:line="360" w:lineRule="auto"/>
        <w:rPr>
          <w:rFonts w:ascii="Raleway" w:hAnsi="Raleway"/>
          <w:lang w:val="es-MX"/>
        </w:rPr>
      </w:pPr>
      <m:oMathPara>
        <m:oMath>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c</m:t>
              </m:r>
            </m:sub>
          </m:sSub>
          <m:d>
            <m:dPr>
              <m:ctrlPr>
                <w:rPr>
                  <w:rFonts w:ascii="Cambria Math" w:hAnsi="Cambria Math"/>
                  <w:i/>
                  <w:lang w:val="es-MX"/>
                </w:rPr>
              </m:ctrlPr>
            </m:dPr>
            <m:e>
              <m:r>
                <w:rPr>
                  <w:rFonts w:ascii="Cambria Math" w:hAnsi="Cambria Math"/>
                  <w:lang w:val="es-MX"/>
                </w:rPr>
                <m:t>s</m:t>
              </m:r>
            </m:e>
          </m:d>
          <m:d>
            <m:dPr>
              <m:begChr m:val="["/>
              <m:endChr m:val="]"/>
              <m:ctrlPr>
                <w:rPr>
                  <w:rFonts w:ascii="Cambria Math" w:hAnsi="Cambria Math"/>
                  <w:i/>
                  <w:lang w:val="es-MX"/>
                </w:rPr>
              </m:ctrlPr>
            </m:dPr>
            <m:e>
              <m:r>
                <w:rPr>
                  <w:rFonts w:ascii="Cambria Math" w:hAnsi="Cambria Math"/>
                  <w:lang w:val="es-MX"/>
                </w:rPr>
                <m:t>RCs+1</m:t>
              </m:r>
            </m:e>
          </m:d>
          <m:r>
            <w:rPr>
              <w:rFonts w:ascii="Cambria Math" w:hAnsi="Cambria Math"/>
              <w:lang w:val="es-MX"/>
            </w:rPr>
            <m:t>=</m:t>
          </m:r>
          <m:f>
            <m:fPr>
              <m:ctrlPr>
                <w:rPr>
                  <w:rFonts w:ascii="Cambria Math" w:hAnsi="Cambria Math"/>
                  <w:i/>
                  <w:lang w:val="es-MX"/>
                </w:rPr>
              </m:ctrlPr>
            </m:fPr>
            <m:num>
              <m:r>
                <w:rPr>
                  <w:rFonts w:ascii="Cambria Math" w:hAnsi="Cambria Math"/>
                  <w:lang w:val="es-MX"/>
                </w:rPr>
                <m:t>E</m:t>
              </m:r>
            </m:num>
            <m:den>
              <m:r>
                <w:rPr>
                  <w:rFonts w:ascii="Cambria Math" w:hAnsi="Cambria Math"/>
                  <w:lang w:val="es-MX"/>
                </w:rPr>
                <m:t>s</m:t>
              </m:r>
            </m:den>
          </m:f>
          <m:r>
            <w:rPr>
              <w:rFonts w:ascii="Cambria Math" w:hAnsi="Cambria Math"/>
              <w:lang w:val="es-MX"/>
            </w:rPr>
            <m:t>→</m:t>
          </m:r>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c</m:t>
              </m:r>
            </m:sub>
          </m:sSub>
          <m:d>
            <m:dPr>
              <m:ctrlPr>
                <w:rPr>
                  <w:rFonts w:ascii="Cambria Math" w:hAnsi="Cambria Math"/>
                  <w:i/>
                  <w:lang w:val="es-MX"/>
                </w:rPr>
              </m:ctrlPr>
            </m:dPr>
            <m:e>
              <m:r>
                <w:rPr>
                  <w:rFonts w:ascii="Cambria Math" w:hAnsi="Cambria Math"/>
                  <w:lang w:val="es-MX"/>
                </w:rPr>
                <m:t>s</m:t>
              </m:r>
            </m:e>
          </m:d>
          <m:r>
            <w:rPr>
              <w:rFonts w:ascii="Cambria Math" w:hAnsi="Cambria Math"/>
              <w:lang w:val="es-MX"/>
            </w:rPr>
            <m:t>=</m:t>
          </m:r>
          <m:f>
            <m:fPr>
              <m:ctrlPr>
                <w:rPr>
                  <w:rFonts w:ascii="Cambria Math" w:hAnsi="Cambria Math"/>
                  <w:i/>
                  <w:lang w:val="es-MX"/>
                </w:rPr>
              </m:ctrlPr>
            </m:fPr>
            <m:num>
              <m:r>
                <w:rPr>
                  <w:rFonts w:ascii="Cambria Math" w:hAnsi="Cambria Math"/>
                  <w:lang w:val="es-MX"/>
                </w:rPr>
                <m:t>E</m:t>
              </m:r>
            </m:num>
            <m:den>
              <m:r>
                <w:rPr>
                  <w:rFonts w:ascii="Cambria Math" w:hAnsi="Cambria Math"/>
                  <w:lang w:val="es-MX"/>
                </w:rPr>
                <m:t>(RCs+1)s</m:t>
              </m:r>
            </m:den>
          </m:f>
        </m:oMath>
      </m:oMathPara>
    </w:p>
    <w:p w14:paraId="35839247" w14:textId="6B040429" w:rsidR="778ABCFF" w:rsidRPr="00082474" w:rsidRDefault="778ABCFF" w:rsidP="00082474">
      <w:pPr>
        <w:spacing w:line="360" w:lineRule="auto"/>
        <w:rPr>
          <w:rFonts w:ascii="Raleway" w:hAnsi="Raleway"/>
        </w:rPr>
      </w:pPr>
      <w:r w:rsidRPr="00082474">
        <w:rPr>
          <w:rFonts w:ascii="Raleway" w:hAnsi="Raleway"/>
        </w:rPr>
        <w:t xml:space="preserve">Al resolver por partes tememos: </w:t>
      </w:r>
    </w:p>
    <w:p w14:paraId="07914595" w14:textId="445D135A" w:rsidR="778ABCFF" w:rsidRPr="00082474" w:rsidRDefault="778ABCFF" w:rsidP="00082474">
      <w:pPr>
        <w:spacing w:line="360" w:lineRule="auto"/>
        <w:rPr>
          <w:rFonts w:ascii="Raleway" w:hAnsi="Raleway"/>
        </w:rPr>
      </w:pPr>
      <w:r w:rsidRPr="00082474">
        <w:rPr>
          <w:rFonts w:ascii="Raleway" w:hAnsi="Raleway"/>
          <w:noProof/>
        </w:rPr>
        <w:drawing>
          <wp:inline distT="0" distB="0" distL="0" distR="0" wp14:anchorId="731CE210" wp14:editId="1A9C3185">
            <wp:extent cx="5724525" cy="600075"/>
            <wp:effectExtent l="0" t="0" r="0" b="0"/>
            <wp:docPr id="1140027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7916" name=""/>
                    <pic:cNvPicPr/>
                  </pic:nvPicPr>
                  <pic:blipFill>
                    <a:blip r:embed="rId28">
                      <a:extLst>
                        <a:ext uri="{28A0092B-C50C-407E-A947-70E740481C1C}">
                          <a14:useLocalDpi xmlns:a14="http://schemas.microsoft.com/office/drawing/2010/main" val="0"/>
                        </a:ext>
                      </a:extLst>
                    </a:blip>
                    <a:stretch>
                      <a:fillRect/>
                    </a:stretch>
                  </pic:blipFill>
                  <pic:spPr>
                    <a:xfrm>
                      <a:off x="0" y="0"/>
                      <a:ext cx="5724525" cy="600075"/>
                    </a:xfrm>
                    <a:prstGeom prst="rect">
                      <a:avLst/>
                    </a:prstGeom>
                  </pic:spPr>
                </pic:pic>
              </a:graphicData>
            </a:graphic>
          </wp:inline>
        </w:drawing>
      </w:r>
    </w:p>
    <w:p w14:paraId="486DBA23" w14:textId="6DCC8DCC" w:rsidR="778ABCFF" w:rsidRPr="00082474" w:rsidRDefault="778ABCFF" w:rsidP="00082474">
      <w:pPr>
        <w:spacing w:line="360" w:lineRule="auto"/>
        <w:rPr>
          <w:rFonts w:ascii="Raleway" w:hAnsi="Raleway"/>
        </w:rPr>
      </w:pPr>
      <w:r w:rsidRPr="00082474">
        <w:rPr>
          <w:rFonts w:ascii="Raleway" w:hAnsi="Raleway"/>
        </w:rPr>
        <w:t xml:space="preserve">ARC + B = 0 </w:t>
      </w:r>
    </w:p>
    <w:p w14:paraId="4E94D6A8" w14:textId="2F8B15CA" w:rsidR="778ABCFF" w:rsidRDefault="778ABCFF" w:rsidP="00082474">
      <w:pPr>
        <w:spacing w:line="360" w:lineRule="auto"/>
        <w:rPr>
          <w:rFonts w:ascii="Raleway" w:hAnsi="Raleway"/>
        </w:rPr>
      </w:pPr>
      <w:r w:rsidRPr="00082474">
        <w:rPr>
          <w:rFonts w:ascii="Raleway" w:hAnsi="Raleway"/>
        </w:rPr>
        <w:t>A = E</w:t>
      </w:r>
    </w:p>
    <w:p w14:paraId="30D167CC" w14:textId="0F6644A6" w:rsidR="009A5005" w:rsidRPr="00082474" w:rsidRDefault="007C1491" w:rsidP="00082474">
      <w:pPr>
        <w:spacing w:line="360" w:lineRule="auto"/>
        <w:rPr>
          <w:rFonts w:ascii="Raleway" w:hAnsi="Raleway"/>
        </w:rPr>
      </w:pPr>
      <m:oMathPara>
        <m:oMath>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ERC</m:t>
              </m:r>
            </m:num>
            <m:den>
              <m:r>
                <w:rPr>
                  <w:rFonts w:ascii="Cambria Math" w:hAnsi="Cambria Math"/>
                </w:rPr>
                <m:t>RCs+1</m:t>
              </m:r>
            </m:den>
          </m:f>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s</m:t>
              </m:r>
            </m:e>
          </m:d>
          <m:r>
            <w:rPr>
              <w:rFonts w:ascii="Cambria Math" w:hAnsi="Cambria Math"/>
            </w:rPr>
            <m:t>=E</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RC</m:t>
                      </m:r>
                    </m:den>
                  </m:f>
                </m:den>
              </m:f>
            </m:e>
          </m:d>
        </m:oMath>
      </m:oMathPara>
    </w:p>
    <w:p w14:paraId="2625971F" w14:textId="687F188E" w:rsidR="778ABCFF" w:rsidRPr="00082474" w:rsidRDefault="778ABCFF" w:rsidP="00082474">
      <w:pPr>
        <w:spacing w:line="360" w:lineRule="auto"/>
        <w:rPr>
          <w:rFonts w:ascii="Raleway" w:hAnsi="Raleway"/>
        </w:rPr>
      </w:pPr>
    </w:p>
    <w:p w14:paraId="5CB4E706" w14:textId="25E9F59D" w:rsidR="778ABCFF" w:rsidRDefault="778ABCFF" w:rsidP="00082474">
      <w:pPr>
        <w:spacing w:line="360" w:lineRule="auto"/>
        <w:rPr>
          <w:rFonts w:ascii="Raleway" w:hAnsi="Raleway"/>
          <w:lang w:val="es-MX"/>
        </w:rPr>
      </w:pPr>
      <w:r w:rsidRPr="00082474">
        <w:rPr>
          <w:rFonts w:ascii="Raleway" w:hAnsi="Raleway"/>
          <w:lang w:val="es-MX"/>
        </w:rPr>
        <w:t xml:space="preserve">Al regresar al dominio del tiempo, tenemos: </w:t>
      </w:r>
    </w:p>
    <w:p w14:paraId="406B8944" w14:textId="53456B9B" w:rsidR="778ABCFF" w:rsidRPr="00B40CEF" w:rsidRDefault="007C1491" w:rsidP="00082474">
      <w:pPr>
        <w:spacing w:line="360" w:lineRule="auto"/>
        <w:rPr>
          <w:rFonts w:ascii="Raleway" w:hAnsi="Raleway"/>
          <w:lang w:val="es-MX"/>
        </w:rPr>
      </w:pPr>
      <m:oMathPara>
        <m:oMath>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c</m:t>
              </m:r>
            </m:sub>
          </m:sSub>
          <m:d>
            <m:dPr>
              <m:ctrlPr>
                <w:rPr>
                  <w:rFonts w:ascii="Cambria Math" w:hAnsi="Cambria Math"/>
                  <w:i/>
                  <w:lang w:val="es-MX"/>
                </w:rPr>
              </m:ctrlPr>
            </m:dPr>
            <m:e>
              <m:r>
                <w:rPr>
                  <w:rFonts w:ascii="Cambria Math" w:hAnsi="Cambria Math"/>
                  <w:lang w:val="es-MX"/>
                </w:rPr>
                <m:t>t</m:t>
              </m:r>
            </m:e>
          </m:d>
          <m:r>
            <w:rPr>
              <w:rFonts w:ascii="Cambria Math" w:hAnsi="Cambria Math"/>
              <w:lang w:val="es-MX"/>
            </w:rPr>
            <m:t>=E</m:t>
          </m:r>
          <m:d>
            <m:dPr>
              <m:begChr m:val="["/>
              <m:endChr m:val="]"/>
              <m:ctrlPr>
                <w:rPr>
                  <w:rFonts w:ascii="Cambria Math" w:hAnsi="Cambria Math"/>
                  <w:i/>
                  <w:lang w:val="es-MX"/>
                </w:rPr>
              </m:ctrlPr>
            </m:dPr>
            <m:e>
              <m:r>
                <w:rPr>
                  <w:rFonts w:ascii="Cambria Math" w:hAnsi="Cambria Math"/>
                  <w:lang w:val="es-MX"/>
                </w:rPr>
                <m:t>1-</m:t>
              </m:r>
              <m:sSup>
                <m:sSupPr>
                  <m:ctrlPr>
                    <w:rPr>
                      <w:rFonts w:ascii="Cambria Math" w:hAnsi="Cambria Math"/>
                      <w:i/>
                      <w:lang w:val="es-MX"/>
                    </w:rPr>
                  </m:ctrlPr>
                </m:sSupPr>
                <m:e>
                  <m:r>
                    <w:rPr>
                      <w:rFonts w:ascii="Cambria Math" w:hAnsi="Cambria Math"/>
                      <w:lang w:val="es-MX"/>
                    </w:rPr>
                    <m:t>e</m:t>
                  </m:r>
                </m:e>
                <m:sup>
                  <m:r>
                    <w:rPr>
                      <w:rFonts w:ascii="Cambria Math" w:hAnsi="Cambria Math"/>
                      <w:lang w:val="es-MX"/>
                    </w:rPr>
                    <m:t>-</m:t>
                  </m:r>
                  <m:f>
                    <m:fPr>
                      <m:ctrlPr>
                        <w:rPr>
                          <w:rFonts w:ascii="Cambria Math" w:hAnsi="Cambria Math"/>
                          <w:i/>
                          <w:lang w:val="es-MX"/>
                        </w:rPr>
                      </m:ctrlPr>
                    </m:fPr>
                    <m:num>
                      <m:r>
                        <w:rPr>
                          <w:rFonts w:ascii="Cambria Math" w:hAnsi="Cambria Math"/>
                          <w:lang w:val="es-MX"/>
                        </w:rPr>
                        <m:t>t</m:t>
                      </m:r>
                    </m:num>
                    <m:den>
                      <m:r>
                        <w:rPr>
                          <w:rFonts w:ascii="Cambria Math" w:hAnsi="Cambria Math"/>
                          <w:lang w:val="es-MX"/>
                        </w:rPr>
                        <m:t>RC</m:t>
                      </m:r>
                    </m:den>
                  </m:f>
                </m:sup>
              </m:sSup>
            </m:e>
          </m:d>
        </m:oMath>
      </m:oMathPara>
    </w:p>
    <w:p w14:paraId="6A2811E6" w14:textId="4EE2F31D" w:rsidR="778ABCFF" w:rsidRPr="00082474" w:rsidRDefault="778ABCFF" w:rsidP="00082474">
      <w:pPr>
        <w:spacing w:line="360" w:lineRule="auto"/>
        <w:rPr>
          <w:rFonts w:ascii="Raleway" w:hAnsi="Raleway"/>
          <w:lang w:val="es-MX"/>
        </w:rPr>
      </w:pPr>
      <w:r w:rsidRPr="00082474">
        <w:rPr>
          <w:rFonts w:ascii="Raleway" w:hAnsi="Raleway"/>
          <w:lang w:val="es-MX"/>
        </w:rPr>
        <w:t>Con f = 1KHz</w:t>
      </w:r>
    </w:p>
    <w:p w14:paraId="661AFE47" w14:textId="1E9DAB9A" w:rsidR="13A23152" w:rsidRPr="00082474" w:rsidRDefault="13A23152" w:rsidP="00082474">
      <w:pPr>
        <w:pStyle w:val="Prrafodelista"/>
        <w:numPr>
          <w:ilvl w:val="0"/>
          <w:numId w:val="25"/>
        </w:numPr>
        <w:spacing w:before="240" w:after="240" w:line="360" w:lineRule="auto"/>
        <w:rPr>
          <w:rFonts w:ascii="Raleway" w:eastAsia="Raleway" w:hAnsi="Raleway" w:cs="Raleway"/>
          <w:color w:val="000000" w:themeColor="text1"/>
          <w:sz w:val="22"/>
          <w:szCs w:val="22"/>
          <w:lang w:val="es-ES"/>
        </w:rPr>
      </w:pPr>
      <w:r w:rsidRPr="00082474">
        <w:rPr>
          <w:rFonts w:ascii="Raleway" w:eastAsia="Raleway" w:hAnsi="Raleway" w:cs="Raleway"/>
          <w:color w:val="000000" w:themeColor="text1"/>
          <w:sz w:val="22"/>
          <w:szCs w:val="22"/>
          <w:lang w:val="es-ES"/>
        </w:rPr>
        <w:t>R=1000 Ω</w:t>
      </w:r>
    </w:p>
    <w:p w14:paraId="3B3191C5" w14:textId="51EE53AB" w:rsidR="13A23152" w:rsidRPr="00082474" w:rsidRDefault="13A23152" w:rsidP="00082474">
      <w:pPr>
        <w:pStyle w:val="Prrafodelista"/>
        <w:numPr>
          <w:ilvl w:val="0"/>
          <w:numId w:val="25"/>
        </w:numPr>
        <w:spacing w:before="240" w:after="240" w:line="360" w:lineRule="auto"/>
        <w:rPr>
          <w:rFonts w:ascii="Raleway" w:eastAsia="Raleway" w:hAnsi="Raleway" w:cs="Raleway"/>
          <w:color w:val="000000" w:themeColor="text1"/>
          <w:sz w:val="22"/>
          <w:szCs w:val="22"/>
          <w:lang w:val="es-ES"/>
        </w:rPr>
      </w:pPr>
      <w:r w:rsidRPr="00082474">
        <w:rPr>
          <w:rFonts w:ascii="Raleway" w:eastAsia="Raleway" w:hAnsi="Raleway" w:cs="Raleway"/>
          <w:i/>
          <w:iCs/>
          <w:color w:val="000000" w:themeColor="text1"/>
          <w:sz w:val="22"/>
          <w:szCs w:val="22"/>
          <w:lang w:val="en-US"/>
        </w:rPr>
        <w:t>C=0.22 μF=0.22×10−6 F</w:t>
      </w:r>
    </w:p>
    <w:p w14:paraId="1BCC96EB" w14:textId="1AEEFE84" w:rsidR="13A23152" w:rsidRPr="00082474" w:rsidRDefault="13A23152" w:rsidP="00082474">
      <w:pPr>
        <w:pStyle w:val="Prrafodelista"/>
        <w:numPr>
          <w:ilvl w:val="0"/>
          <w:numId w:val="25"/>
        </w:numPr>
        <w:spacing w:before="240" w:after="240" w:line="360" w:lineRule="auto"/>
        <w:rPr>
          <w:rFonts w:ascii="Raleway" w:eastAsia="Raleway" w:hAnsi="Raleway" w:cs="Raleway"/>
          <w:color w:val="000000" w:themeColor="text1"/>
          <w:sz w:val="22"/>
          <w:szCs w:val="22"/>
          <w:lang w:val="es-ES"/>
        </w:rPr>
      </w:pPr>
      <w:r w:rsidRPr="00082474">
        <w:rPr>
          <w:rFonts w:ascii="Raleway" w:eastAsia="Raleway" w:hAnsi="Raleway" w:cs="Raleway"/>
          <w:i/>
          <w:iCs/>
          <w:color w:val="000000" w:themeColor="text1"/>
          <w:sz w:val="22"/>
          <w:szCs w:val="22"/>
          <w:lang w:val="es-MX"/>
        </w:rPr>
        <w:t>Vpp=4 V</w:t>
      </w:r>
      <w:r w:rsidRPr="00082474">
        <w:rPr>
          <w:rFonts w:ascii="Cambria Math" w:eastAsia="Raleway" w:hAnsi="Cambria Math" w:cs="Cambria Math"/>
          <w:i/>
          <w:iCs/>
          <w:color w:val="000000" w:themeColor="text1"/>
          <w:sz w:val="22"/>
          <w:szCs w:val="22"/>
          <w:lang w:val="es-MX"/>
        </w:rPr>
        <w:t>⇒</w:t>
      </w:r>
      <w:r w:rsidRPr="00082474">
        <w:rPr>
          <w:rFonts w:ascii="Raleway" w:eastAsia="Raleway" w:hAnsi="Raleway" w:cs="Raleway"/>
          <w:i/>
          <w:iCs/>
          <w:color w:val="000000" w:themeColor="text1"/>
          <w:sz w:val="22"/>
          <w:szCs w:val="22"/>
          <w:lang w:val="es-MX"/>
        </w:rPr>
        <w:t>Vm = 2V (</w:t>
      </w:r>
      <w:r w:rsidRPr="00082474">
        <w:rPr>
          <w:rFonts w:ascii="Raleway" w:eastAsia="Raleway" w:hAnsi="Raleway" w:cs="Raleway"/>
          <w:color w:val="000000" w:themeColor="text1"/>
          <w:sz w:val="22"/>
          <w:szCs w:val="22"/>
          <w:lang w:val="es-ES"/>
        </w:rPr>
        <w:t>amplitud pico usada en fasores)</w:t>
      </w:r>
    </w:p>
    <w:p w14:paraId="344585FD" w14:textId="05DBC73E" w:rsidR="12E3EBEA" w:rsidRPr="00082474" w:rsidRDefault="12E3EBEA" w:rsidP="00082474">
      <w:pPr>
        <w:spacing w:line="360" w:lineRule="auto"/>
        <w:rPr>
          <w:rFonts w:ascii="Raleway" w:hAnsi="Raleway"/>
        </w:rPr>
      </w:pPr>
      <m:oMathPara>
        <m:oMath>
          <m:r>
            <w:rPr>
              <w:rFonts w:ascii="Cambria Math" w:hAnsi="Cambria Math"/>
            </w:rPr>
            <m:t>RC = </m:t>
          </m:r>
          <m:d>
            <m:dPr>
              <m:ctrlPr>
                <w:rPr>
                  <w:rFonts w:ascii="Cambria Math" w:hAnsi="Cambria Math"/>
                </w:rPr>
              </m:ctrlPr>
            </m:dPr>
            <m:e>
              <m:r>
                <w:rPr>
                  <w:rFonts w:ascii="Cambria Math" w:hAnsi="Cambria Math"/>
                </w:rPr>
                <m:t>1000</m:t>
              </m:r>
            </m:e>
          </m:d>
          <m:d>
            <m:dPr>
              <m:ctrlPr>
                <w:rPr>
                  <w:rFonts w:ascii="Cambria Math" w:hAnsi="Cambria Math"/>
                </w:rPr>
              </m:ctrlPr>
            </m:dPr>
            <m:e>
              <m:r>
                <w:rPr>
                  <w:rFonts w:ascii="Cambria Math" w:hAnsi="Cambria Math"/>
                </w:rPr>
                <m:t>0.22⋅</m:t>
              </m:r>
              <m:sSup>
                <m:sSupPr>
                  <m:ctrlPr>
                    <w:rPr>
                      <w:rFonts w:ascii="Cambria Math" w:hAnsi="Cambria Math"/>
                    </w:rPr>
                  </m:ctrlPr>
                </m:sSupPr>
                <m:e>
                  <m:r>
                    <w:rPr>
                      <w:rFonts w:ascii="Cambria Math" w:hAnsi="Cambria Math"/>
                    </w:rPr>
                    <m:t>10</m:t>
                  </m:r>
                </m:e>
                <m:sup>
                  <m:r>
                    <w:rPr>
                      <w:rFonts w:ascii="Cambria Math" w:hAnsi="Cambria Math"/>
                    </w:rPr>
                    <m:t>-6</m:t>
                  </m:r>
                </m:sup>
              </m:sSup>
            </m:e>
          </m:d>
          <m:r>
            <w:rPr>
              <w:rFonts w:ascii="Cambria Math" w:hAnsi="Cambria Math"/>
            </w:rPr>
            <m:t> = 0.00022 s</m:t>
          </m:r>
        </m:oMath>
      </m:oMathPara>
    </w:p>
    <w:p w14:paraId="34D8CF2D" w14:textId="36281169" w:rsidR="12E3EBEA" w:rsidRPr="00082474" w:rsidRDefault="12E3EBEA" w:rsidP="00082474">
      <w:pPr>
        <w:spacing w:line="360" w:lineRule="auto"/>
        <w:rPr>
          <w:rFonts w:ascii="Raleway" w:hAnsi="Raleway"/>
        </w:rPr>
      </w:pPr>
      <m:oMathPara>
        <m:oMath>
          <m:r>
            <w:rPr>
              <w:rFonts w:ascii="Cambria Math" w:hAnsi="Cambria Math"/>
            </w:rPr>
            <m:t>Vc</m:t>
          </m:r>
          <m:d>
            <m:dPr>
              <m:ctrlPr>
                <w:rPr>
                  <w:rFonts w:ascii="Cambria Math" w:hAnsi="Cambria Math"/>
                </w:rPr>
              </m:ctrlPr>
            </m:dPr>
            <m:e>
              <m:r>
                <w:rPr>
                  <w:rFonts w:ascii="Cambria Math" w:hAnsi="Cambria Math"/>
                </w:rPr>
                <m:t>t</m:t>
              </m:r>
            </m:e>
          </m:d>
          <m:r>
            <w:rPr>
              <w:rFonts w:ascii="Cambria Math" w:hAnsi="Cambria Math"/>
            </w:rPr>
            <m:t> = 2</m:t>
          </m:r>
          <m:d>
            <m:dPr>
              <m:begChr m:val="["/>
              <m:endChr m:val="]"/>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0.00022</m:t>
                      </m:r>
                    </m:den>
                  </m:f>
                </m:sup>
              </m:sSup>
            </m:e>
          </m:d>
        </m:oMath>
      </m:oMathPara>
    </w:p>
    <w:p w14:paraId="0EABF876" w14:textId="6141527E" w:rsidR="7E46F40D" w:rsidRPr="00082474" w:rsidRDefault="7E46F40D" w:rsidP="00082474">
      <w:pPr>
        <w:spacing w:line="360" w:lineRule="auto"/>
        <w:rPr>
          <w:rFonts w:ascii="Raleway" w:hAnsi="Raleway"/>
          <w:lang w:val="es-MX"/>
        </w:rPr>
      </w:pPr>
      <w:r w:rsidRPr="00082474">
        <w:rPr>
          <w:rFonts w:ascii="Raleway" w:hAnsi="Raleway"/>
          <w:lang w:val="es-MX"/>
        </w:rPr>
        <w:t>Con f = 2KHz</w:t>
      </w:r>
    </w:p>
    <w:p w14:paraId="1FA758E4" w14:textId="7EA23342" w:rsidR="12E3EBEA" w:rsidRPr="00082474" w:rsidRDefault="12E3EBEA" w:rsidP="00082474">
      <w:pPr>
        <w:spacing w:line="360" w:lineRule="auto"/>
        <w:rPr>
          <w:rFonts w:ascii="Raleway" w:hAnsi="Raleway"/>
          <w:lang w:val="es-MX"/>
        </w:rPr>
      </w:pPr>
      <m:oMathPara>
        <m:oMath>
          <m:r>
            <w:rPr>
              <w:rFonts w:ascii="Cambria Math" w:hAnsi="Cambria Math"/>
            </w:rPr>
            <m:t>RC = 0.00022 S </m:t>
          </m:r>
        </m:oMath>
      </m:oMathPara>
    </w:p>
    <w:p w14:paraId="4E8EB9E2" w14:textId="037859BB" w:rsidR="12E3EBEA" w:rsidRPr="00082474" w:rsidRDefault="12E3EBEA" w:rsidP="00082474">
      <w:pPr>
        <w:spacing w:line="360" w:lineRule="auto"/>
        <w:rPr>
          <w:rFonts w:ascii="Raleway" w:hAnsi="Raleway"/>
        </w:rPr>
      </w:pPr>
      <m:oMathPara>
        <m:oMath>
          <m:r>
            <w:rPr>
              <w:rFonts w:ascii="Cambria Math" w:hAnsi="Cambria Math"/>
            </w:rPr>
            <m:t>Vc</m:t>
          </m:r>
          <m:d>
            <m:dPr>
              <m:ctrlPr>
                <w:rPr>
                  <w:rFonts w:ascii="Cambria Math" w:hAnsi="Cambria Math"/>
                </w:rPr>
              </m:ctrlPr>
            </m:dPr>
            <m:e>
              <m:r>
                <w:rPr>
                  <w:rFonts w:ascii="Cambria Math" w:hAnsi="Cambria Math"/>
                </w:rPr>
                <m:t>t</m:t>
              </m:r>
            </m:e>
          </m:d>
          <m:r>
            <w:rPr>
              <w:rFonts w:ascii="Cambria Math" w:hAnsi="Cambria Math"/>
            </w:rPr>
            <m:t> = 2</m:t>
          </m:r>
          <m:d>
            <m:dPr>
              <m:begChr m:val="["/>
              <m:endChr m:val="]"/>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0.00022</m:t>
                      </m:r>
                    </m:den>
                  </m:f>
                </m:sup>
              </m:sSup>
            </m:e>
          </m:d>
        </m:oMath>
      </m:oMathPara>
    </w:p>
    <w:p w14:paraId="3765321C" w14:textId="50336CE8" w:rsidR="6D4E5AC4" w:rsidRPr="00082474" w:rsidRDefault="6D4E5AC4" w:rsidP="00082474">
      <w:pPr>
        <w:spacing w:line="360" w:lineRule="auto"/>
        <w:rPr>
          <w:rFonts w:ascii="Raleway" w:hAnsi="Raleway"/>
          <w:lang w:val="es-MX"/>
        </w:rPr>
      </w:pPr>
      <w:r w:rsidRPr="00082474">
        <w:rPr>
          <w:rFonts w:ascii="Raleway" w:hAnsi="Raleway"/>
          <w:lang w:val="es-MX"/>
        </w:rPr>
        <w:lastRenderedPageBreak/>
        <w:t xml:space="preserve">Dado que la fuente es constante en DC: </w:t>
      </w:r>
    </w:p>
    <w:p w14:paraId="341FEB09" w14:textId="2E994DA1" w:rsidR="12E3EBEA" w:rsidRPr="00082474" w:rsidRDefault="12E3EBEA" w:rsidP="00082474">
      <w:pPr>
        <w:spacing w:line="360" w:lineRule="auto"/>
        <w:rPr>
          <w:rFonts w:ascii="Raleway" w:hAnsi="Raleway"/>
        </w:rPr>
      </w:pPr>
      <m:oMathPara>
        <m:oMath>
          <m:r>
            <w:rPr>
              <w:rFonts w:ascii="Cambria Math" w:hAnsi="Cambria Math"/>
            </w:rPr>
            <m:t>vf = E = 2V </m:t>
          </m:r>
        </m:oMath>
      </m:oMathPara>
    </w:p>
    <w:p w14:paraId="40639FEC" w14:textId="11B10A8F" w:rsidR="12E3EBEA" w:rsidRPr="00082474" w:rsidRDefault="12E3EBEA" w:rsidP="00082474">
      <w:pPr>
        <w:spacing w:line="360" w:lineRule="auto"/>
        <w:rPr>
          <w:rFonts w:ascii="Raleway" w:hAnsi="Raleway"/>
        </w:rPr>
      </w:pPr>
      <m:oMathPara>
        <m:oMath>
          <m:r>
            <w:rPr>
              <w:rFonts w:ascii="Cambria Math" w:hAnsi="Cambria Math"/>
            </w:rPr>
            <m:t>Vr</m:t>
          </m:r>
          <m:d>
            <m:dPr>
              <m:ctrlPr>
                <w:rPr>
                  <w:rFonts w:ascii="Cambria Math" w:hAnsi="Cambria Math"/>
                </w:rPr>
              </m:ctrlPr>
            </m:dPr>
            <m:e>
              <m:r>
                <w:rPr>
                  <w:rFonts w:ascii="Cambria Math" w:hAnsi="Cambria Math"/>
                </w:rPr>
                <m:t>t</m:t>
              </m:r>
            </m:e>
          </m:d>
          <m:r>
            <w:rPr>
              <w:rFonts w:ascii="Cambria Math" w:hAnsi="Cambria Math"/>
            </w:rPr>
            <m:t> = 2-Vc</m:t>
          </m:r>
          <m:d>
            <m:dPr>
              <m:ctrlPr>
                <w:rPr>
                  <w:rFonts w:ascii="Cambria Math" w:hAnsi="Cambria Math"/>
                </w:rPr>
              </m:ctrlPr>
            </m:dPr>
            <m:e>
              <m:r>
                <w:rPr>
                  <w:rFonts w:ascii="Cambria Math" w:hAnsi="Cambria Math"/>
                </w:rPr>
                <m:t>t</m:t>
              </m:r>
            </m:e>
          </m:d>
          <m:r>
            <w:rPr>
              <w:rFonts w:ascii="Cambria Math" w:hAnsi="Cambria Math"/>
            </w:rPr>
            <m:t> </m:t>
          </m:r>
        </m:oMath>
      </m:oMathPara>
    </w:p>
    <w:p w14:paraId="1C67FF8C" w14:textId="55A12A93" w:rsidR="1AFC86ED" w:rsidRPr="00082474" w:rsidRDefault="1AFC86ED" w:rsidP="00082474">
      <w:pPr>
        <w:spacing w:line="360" w:lineRule="auto"/>
        <w:rPr>
          <w:rFonts w:ascii="Raleway" w:hAnsi="Raleway"/>
          <w:lang w:val="es-MX"/>
        </w:rPr>
      </w:pPr>
      <w:r w:rsidRPr="00082474">
        <w:rPr>
          <w:rFonts w:ascii="Raleway" w:hAnsi="Raleway"/>
          <w:lang w:val="es-MX"/>
        </w:rPr>
        <w:t xml:space="preserve">&gt;Sustituyendo </w:t>
      </w:r>
    </w:p>
    <w:p w14:paraId="1483242C" w14:textId="77759435" w:rsidR="12E3EBEA" w:rsidRPr="00082474" w:rsidRDefault="12E3EBEA" w:rsidP="00082474">
      <w:pPr>
        <w:spacing w:line="360" w:lineRule="auto"/>
        <w:rPr>
          <w:rFonts w:ascii="Raleway" w:hAnsi="Raleway"/>
        </w:rPr>
      </w:pPr>
      <m:oMathPara>
        <m:oMath>
          <m:r>
            <w:rPr>
              <w:rFonts w:ascii="Cambria Math" w:hAnsi="Cambria Math"/>
            </w:rPr>
            <m:t>Vr</m:t>
          </m:r>
          <m:d>
            <m:dPr>
              <m:ctrlPr>
                <w:rPr>
                  <w:rFonts w:ascii="Cambria Math" w:hAnsi="Cambria Math"/>
                </w:rPr>
              </m:ctrlPr>
            </m:dPr>
            <m:e>
              <m:r>
                <w:rPr>
                  <w:rFonts w:ascii="Cambria Math" w:hAnsi="Cambria Math"/>
                </w:rPr>
                <m:t>t</m:t>
              </m:r>
            </m:e>
          </m:d>
          <m:r>
            <w:rPr>
              <w:rFonts w:ascii="Cambria Math" w:hAnsi="Cambria Math"/>
            </w:rPr>
            <m:t> = 2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0.00022</m:t>
                  </m:r>
                </m:den>
              </m:f>
            </m:sup>
          </m:sSup>
        </m:oMath>
      </m:oMathPara>
    </w:p>
    <w:p w14:paraId="740830D4" w14:textId="33F09827" w:rsidR="2DB129FE" w:rsidRPr="00082474" w:rsidRDefault="2DB129FE" w:rsidP="00082474">
      <w:pPr>
        <w:spacing w:line="360" w:lineRule="auto"/>
        <w:rPr>
          <w:rFonts w:ascii="Raleway" w:hAnsi="Raleway"/>
          <w:lang w:val="es-MX"/>
        </w:rPr>
      </w:pPr>
      <w:r w:rsidRPr="00082474">
        <w:rPr>
          <w:rFonts w:ascii="Raleway" w:hAnsi="Raleway"/>
          <w:lang w:val="es-MX"/>
        </w:rPr>
        <w:t>Aplicando la ley de ohm:</w:t>
      </w:r>
    </w:p>
    <w:p w14:paraId="1B0BBAD0" w14:textId="057C0EC1" w:rsidR="12E3EBEA" w:rsidRPr="00082474" w:rsidRDefault="12E3EBEA" w:rsidP="00082474">
      <w:pPr>
        <w:spacing w:line="360" w:lineRule="auto"/>
        <w:rPr>
          <w:rFonts w:ascii="Raleway" w:hAnsi="Raleway"/>
        </w:rPr>
      </w:pPr>
      <m:oMathPara>
        <m:oMath>
          <m:r>
            <w:rPr>
              <w:rFonts w:ascii="Cambria Math" w:hAnsi="Cambria Math"/>
            </w:rPr>
            <m:t>i</m:t>
          </m:r>
          <m:d>
            <m:dPr>
              <m:ctrlPr>
                <w:rPr>
                  <w:rFonts w:ascii="Cambria Math" w:hAnsi="Cambria Math"/>
                </w:rPr>
              </m:ctrlPr>
            </m:dPr>
            <m:e>
              <m:r>
                <w:rPr>
                  <w:rFonts w:ascii="Cambria Math" w:hAnsi="Cambria Math"/>
                </w:rPr>
                <m:t>t</m:t>
              </m:r>
            </m:e>
          </m:d>
          <m:r>
            <w:rPr>
              <w:rFonts w:ascii="Cambria Math" w:hAnsi="Cambria Math"/>
            </w:rPr>
            <m:t> = </m:t>
          </m:r>
          <m:f>
            <m:fPr>
              <m:ctrlPr>
                <w:rPr>
                  <w:rFonts w:ascii="Cambria Math" w:hAnsi="Cambria Math"/>
                </w:rPr>
              </m:ctrlPr>
            </m:fPr>
            <m:num>
              <m:r>
                <w:rPr>
                  <w:rFonts w:ascii="Cambria Math" w:hAnsi="Cambria Math"/>
                </w:rPr>
                <m:t>Vr</m:t>
              </m:r>
              <m:d>
                <m:dPr>
                  <m:ctrlPr>
                    <w:rPr>
                      <w:rFonts w:ascii="Cambria Math" w:hAnsi="Cambria Math"/>
                    </w:rPr>
                  </m:ctrlPr>
                </m:dPr>
                <m:e>
                  <m:r>
                    <w:rPr>
                      <w:rFonts w:ascii="Cambria Math" w:hAnsi="Cambria Math"/>
                    </w:rPr>
                    <m:t>t</m:t>
                  </m:r>
                </m:e>
              </m:d>
            </m:num>
            <m:den>
              <m:r>
                <w:rPr>
                  <w:rFonts w:ascii="Cambria Math" w:hAnsi="Cambria Math"/>
                </w:rPr>
                <m:t> R</m:t>
              </m:r>
            </m:den>
          </m:f>
        </m:oMath>
      </m:oMathPara>
    </w:p>
    <w:p w14:paraId="3C681F8E" w14:textId="38D8DF71" w:rsidR="12E3EBEA" w:rsidRPr="00082474" w:rsidRDefault="12E3EBEA" w:rsidP="00082474">
      <w:pPr>
        <w:spacing w:line="360" w:lineRule="auto"/>
        <w:rPr>
          <w:rFonts w:ascii="Raleway" w:hAnsi="Raleway"/>
        </w:rPr>
      </w:pPr>
      <m:oMathPara>
        <m:oMath>
          <m:r>
            <w:rPr>
              <w:rFonts w:ascii="Cambria Math" w:hAnsi="Cambria Math"/>
            </w:rPr>
            <m:t>i</m:t>
          </m:r>
          <m:d>
            <m:dPr>
              <m:ctrlPr>
                <w:rPr>
                  <w:rFonts w:ascii="Cambria Math" w:hAnsi="Cambria Math"/>
                </w:rPr>
              </m:ctrlPr>
            </m:dPr>
            <m:e>
              <m:r>
                <w:rPr>
                  <w:rFonts w:ascii="Cambria Math" w:hAnsi="Cambria Math"/>
                </w:rPr>
                <m:t>t</m:t>
              </m:r>
            </m:e>
          </m:d>
          <m:r>
            <w:rPr>
              <w:rFonts w:ascii="Cambria Math" w:hAnsi="Cambria Math"/>
            </w:rPr>
            <m:t> = 0.002 </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0.00022</m:t>
                  </m:r>
                </m:den>
              </m:f>
            </m:sup>
          </m:sSup>
        </m:oMath>
      </m:oMathPara>
    </w:p>
    <w:p w14:paraId="56FC2810" w14:textId="6174BDC0" w:rsidR="5684FDFA" w:rsidRPr="00082474" w:rsidRDefault="5684FDFA" w:rsidP="00082474">
      <w:pPr>
        <w:spacing w:line="360" w:lineRule="auto"/>
        <w:rPr>
          <w:rFonts w:ascii="Raleway" w:hAnsi="Raleway"/>
          <w:lang w:val="es-MX"/>
        </w:rPr>
      </w:pPr>
      <w:r w:rsidRPr="00082474">
        <w:rPr>
          <w:rFonts w:ascii="Raleway" w:hAnsi="Raleway"/>
          <w:lang w:val="es-MX"/>
        </w:rPr>
        <w:t>Al tener una corriente de directa, los resultados no dependen directamente de la frecuencia, ya que se comporta como un circuito abierto en estado estacionario.</w:t>
      </w:r>
    </w:p>
    <w:p w14:paraId="46A5A756" w14:textId="17D72894" w:rsidR="12E3EBEA" w:rsidRPr="00082474" w:rsidRDefault="12E3EBEA" w:rsidP="00082474">
      <w:pPr>
        <w:spacing w:line="360" w:lineRule="auto"/>
        <w:rPr>
          <w:rFonts w:ascii="Raleway" w:hAnsi="Raleway"/>
          <w:lang w:val="es-MX"/>
        </w:rPr>
      </w:pPr>
    </w:p>
    <w:p w14:paraId="17B43024" w14:textId="5CDBB38A" w:rsidR="60C41E8B" w:rsidRPr="00004459" w:rsidRDefault="60C41E8B" w:rsidP="00004459">
      <w:pPr>
        <w:pStyle w:val="Ttulo3"/>
        <w:rPr>
          <w:rFonts w:ascii="Raleway" w:hAnsi="Raleway"/>
          <w:color w:val="7030A0"/>
          <w:lang w:val="es-MX"/>
        </w:rPr>
      </w:pPr>
      <w:bookmarkStart w:id="17" w:name="_Toc208095057"/>
      <w:r w:rsidRPr="00004459">
        <w:rPr>
          <w:rFonts w:ascii="Raleway" w:hAnsi="Raleway"/>
          <w:color w:val="7030A0"/>
          <w:lang w:val="es-MX"/>
        </w:rPr>
        <w:t>Para el circuito RL</w:t>
      </w:r>
      <w:bookmarkEnd w:id="17"/>
    </w:p>
    <w:p w14:paraId="2FEFFF33" w14:textId="66B6EDAD" w:rsidR="12E3EBEA" w:rsidRPr="00082474" w:rsidRDefault="59CEAD9B" w:rsidP="00082474">
      <w:pPr>
        <w:spacing w:line="360" w:lineRule="auto"/>
        <w:rPr>
          <w:rFonts w:ascii="Raleway" w:hAnsi="Raleway"/>
          <w:lang w:val="es-MX"/>
        </w:rPr>
      </w:pPr>
      <w:r w:rsidRPr="00082474">
        <w:rPr>
          <w:rFonts w:ascii="Raleway" w:hAnsi="Raleway"/>
          <w:lang w:val="es-MX"/>
        </w:rPr>
        <w:t xml:space="preserve">A partir del desarrollo obtenido para el circuito RC, obtenemos lo siguiete para el circuito RL: </w:t>
      </w:r>
    </w:p>
    <w:p w14:paraId="48B93E00" w14:textId="6631DDF0" w:rsidR="061DA102" w:rsidRPr="00082474" w:rsidRDefault="061DA102" w:rsidP="00082474">
      <w:pPr>
        <w:spacing w:line="360" w:lineRule="auto"/>
        <w:rPr>
          <w:rFonts w:ascii="Raleway" w:hAnsi="Raleway"/>
        </w:rPr>
      </w:pPr>
      <w:r w:rsidRPr="00082474">
        <w:rPr>
          <w:rFonts w:ascii="Raleway" w:hAnsi="Raleway"/>
          <w:noProof/>
        </w:rPr>
        <w:drawing>
          <wp:inline distT="0" distB="0" distL="0" distR="0" wp14:anchorId="4DCF2246" wp14:editId="40C11627">
            <wp:extent cx="5724525" cy="552450"/>
            <wp:effectExtent l="0" t="0" r="0" b="0"/>
            <wp:docPr id="5897286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8615" name=""/>
                    <pic:cNvPicPr/>
                  </pic:nvPicPr>
                  <pic:blipFill>
                    <a:blip r:embed="rId29">
                      <a:extLst>
                        <a:ext uri="{28A0092B-C50C-407E-A947-70E740481C1C}">
                          <a14:useLocalDpi xmlns:a14="http://schemas.microsoft.com/office/drawing/2010/main" val="0"/>
                        </a:ext>
                      </a:extLst>
                    </a:blip>
                    <a:stretch>
                      <a:fillRect/>
                    </a:stretch>
                  </pic:blipFill>
                  <pic:spPr>
                    <a:xfrm>
                      <a:off x="0" y="0"/>
                      <a:ext cx="5724525" cy="552450"/>
                    </a:xfrm>
                    <a:prstGeom prst="rect">
                      <a:avLst/>
                    </a:prstGeom>
                  </pic:spPr>
                </pic:pic>
              </a:graphicData>
            </a:graphic>
          </wp:inline>
        </w:drawing>
      </w:r>
    </w:p>
    <w:p w14:paraId="60712432" w14:textId="53F6D6C9" w:rsidR="061DA102" w:rsidRPr="00082474" w:rsidRDefault="061DA102" w:rsidP="00082474">
      <w:pPr>
        <w:spacing w:line="360" w:lineRule="auto"/>
        <w:rPr>
          <w:rFonts w:ascii="Raleway" w:hAnsi="Raleway"/>
          <w:lang w:val="es-MX"/>
        </w:rPr>
      </w:pPr>
      <w:r w:rsidRPr="00082474">
        <w:rPr>
          <w:rFonts w:ascii="Raleway" w:hAnsi="Raleway"/>
          <w:lang w:val="es-MX"/>
        </w:rPr>
        <w:t xml:space="preserve">Obtenemos: </w:t>
      </w:r>
    </w:p>
    <w:p w14:paraId="10E34DB4" w14:textId="73D8402F" w:rsidR="061DA102" w:rsidRPr="00082474" w:rsidRDefault="061DA102" w:rsidP="00082474">
      <w:pPr>
        <w:spacing w:line="360" w:lineRule="auto"/>
        <w:rPr>
          <w:rFonts w:ascii="Raleway" w:hAnsi="Raleway"/>
          <w:lang w:val="es-MX"/>
        </w:rPr>
      </w:pPr>
      <w:r w:rsidRPr="00082474">
        <w:rPr>
          <w:rFonts w:ascii="Raleway" w:hAnsi="Raleway"/>
          <w:lang w:val="es-MX"/>
        </w:rPr>
        <w:t>AL + B = 0; A =E/R</w:t>
      </w:r>
    </w:p>
    <w:p w14:paraId="49C11C73" w14:textId="35C0ECA0" w:rsidR="061DA102" w:rsidRPr="00082474" w:rsidRDefault="061DA102" w:rsidP="00082474">
      <w:pPr>
        <w:spacing w:line="360" w:lineRule="auto"/>
        <w:rPr>
          <w:rFonts w:ascii="Raleway" w:hAnsi="Raleway"/>
          <w:lang w:val="es-MX"/>
        </w:rPr>
      </w:pPr>
      <w:r w:rsidRPr="00082474">
        <w:rPr>
          <w:rFonts w:ascii="Raleway" w:hAnsi="Raleway"/>
          <w:lang w:val="es-MX"/>
        </w:rPr>
        <w:t xml:space="preserve">Aplicando la transformada: </w:t>
      </w:r>
    </w:p>
    <w:p w14:paraId="06F43511" w14:textId="30ECE6D9" w:rsidR="061DA102" w:rsidRPr="00082474" w:rsidRDefault="007C1491" w:rsidP="00082474">
      <w:pPr>
        <w:spacing w:line="360" w:lineRule="auto"/>
        <w:rPr>
          <w:rFonts w:ascii="Raleway" w:hAnsi="Raleway"/>
        </w:rPr>
      </w:pPr>
      <m:oMathPara>
        <m:oMath>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c</m:t>
              </m:r>
            </m:sub>
          </m:sSub>
          <m:d>
            <m:dPr>
              <m:ctrlPr>
                <w:rPr>
                  <w:rFonts w:ascii="Cambria Math" w:hAnsi="Cambria Math"/>
                  <w:i/>
                  <w:lang w:val="es-MX"/>
                </w:rPr>
              </m:ctrlPr>
            </m:dPr>
            <m:e>
              <m:r>
                <w:rPr>
                  <w:rFonts w:ascii="Cambria Math" w:hAnsi="Cambria Math"/>
                  <w:lang w:val="es-MX"/>
                </w:rPr>
                <m:t>t</m:t>
              </m:r>
            </m:e>
          </m:d>
          <m:r>
            <w:rPr>
              <w:rFonts w:ascii="Cambria Math" w:hAnsi="Cambria Math"/>
              <w:lang w:val="es-MX"/>
            </w:rPr>
            <m:t>=E</m:t>
          </m:r>
          <m:d>
            <m:dPr>
              <m:begChr m:val="["/>
              <m:endChr m:val="]"/>
              <m:ctrlPr>
                <w:rPr>
                  <w:rFonts w:ascii="Cambria Math" w:hAnsi="Cambria Math"/>
                  <w:i/>
                  <w:lang w:val="es-MX"/>
                </w:rPr>
              </m:ctrlPr>
            </m:dPr>
            <m:e>
              <m:r>
                <w:rPr>
                  <w:rFonts w:ascii="Cambria Math" w:hAnsi="Cambria Math"/>
                  <w:lang w:val="es-MX"/>
                </w:rPr>
                <m:t>1-</m:t>
              </m:r>
              <m:sSup>
                <m:sSupPr>
                  <m:ctrlPr>
                    <w:rPr>
                      <w:rFonts w:ascii="Cambria Math" w:hAnsi="Cambria Math"/>
                      <w:i/>
                      <w:lang w:val="es-MX"/>
                    </w:rPr>
                  </m:ctrlPr>
                </m:sSupPr>
                <m:e>
                  <m:r>
                    <w:rPr>
                      <w:rFonts w:ascii="Cambria Math" w:hAnsi="Cambria Math"/>
                      <w:lang w:val="es-MX"/>
                    </w:rPr>
                    <m:t>e</m:t>
                  </m:r>
                </m:e>
                <m:sup>
                  <m:r>
                    <w:rPr>
                      <w:rFonts w:ascii="Cambria Math" w:hAnsi="Cambria Math"/>
                      <w:lang w:val="es-MX"/>
                    </w:rPr>
                    <m:t>-</m:t>
                  </m:r>
                  <m:f>
                    <m:fPr>
                      <m:ctrlPr>
                        <w:rPr>
                          <w:rFonts w:ascii="Cambria Math" w:hAnsi="Cambria Math"/>
                          <w:i/>
                          <w:lang w:val="es-MX"/>
                        </w:rPr>
                      </m:ctrlPr>
                    </m:fPr>
                    <m:num>
                      <m:r>
                        <w:rPr>
                          <w:rFonts w:ascii="Cambria Math" w:hAnsi="Cambria Math"/>
                          <w:lang w:val="es-MX"/>
                        </w:rPr>
                        <m:t>t</m:t>
                      </m:r>
                    </m:num>
                    <m:den>
                      <m:r>
                        <w:rPr>
                          <w:rFonts w:ascii="Cambria Math" w:hAnsi="Cambria Math"/>
                          <w:lang w:val="es-MX"/>
                        </w:rPr>
                        <m:t>RC</m:t>
                      </m:r>
                    </m:den>
                  </m:f>
                </m:sup>
              </m:sSup>
            </m:e>
          </m:d>
        </m:oMath>
      </m:oMathPara>
    </w:p>
    <w:p w14:paraId="698CE2BF" w14:textId="4EE2F31D" w:rsidR="061DA102" w:rsidRPr="00082474" w:rsidRDefault="061DA102" w:rsidP="00082474">
      <w:pPr>
        <w:spacing w:line="360" w:lineRule="auto"/>
        <w:rPr>
          <w:rFonts w:ascii="Raleway" w:hAnsi="Raleway"/>
          <w:lang w:val="es-MX"/>
        </w:rPr>
      </w:pPr>
      <w:r w:rsidRPr="00082474">
        <w:rPr>
          <w:rFonts w:ascii="Raleway" w:hAnsi="Raleway"/>
          <w:lang w:val="es-MX"/>
        </w:rPr>
        <w:t>Con f = 1KHz</w:t>
      </w:r>
    </w:p>
    <w:p w14:paraId="466A3729" w14:textId="0E63BB2D" w:rsidR="061DA102" w:rsidRPr="00082474" w:rsidRDefault="061DA102" w:rsidP="00082474">
      <w:pPr>
        <w:pStyle w:val="Prrafodelista"/>
        <w:numPr>
          <w:ilvl w:val="0"/>
          <w:numId w:val="1"/>
        </w:numPr>
        <w:shd w:val="clear" w:color="auto" w:fill="FFFFFF" w:themeFill="background1"/>
        <w:spacing w:before="240" w:after="240" w:line="360" w:lineRule="auto"/>
        <w:rPr>
          <w:rFonts w:ascii="Raleway" w:eastAsia="Times New Roman" w:hAnsi="Raleway" w:cs="Times New Roman"/>
          <w:color w:val="0F1115"/>
          <w:lang w:val="es-MX"/>
        </w:rPr>
      </w:pPr>
      <w:r w:rsidRPr="00082474">
        <w:rPr>
          <w:rFonts w:ascii="Raleway" w:eastAsia="system-ui" w:hAnsi="Raleway" w:cs="system-ui"/>
          <w:color w:val="0F1115"/>
          <w:lang w:val="es-MX"/>
        </w:rPr>
        <w:t xml:space="preserve">Resistencia: </w:t>
      </w:r>
      <w:r w:rsidRPr="00082474">
        <w:rPr>
          <w:rFonts w:ascii="Raleway" w:eastAsia="Times New Roman" w:hAnsi="Raleway" w:cs="Times New Roman"/>
          <w:i/>
          <w:iCs/>
          <w:color w:val="0F1115"/>
          <w:lang w:val="es-MX"/>
        </w:rPr>
        <w:t>R</w:t>
      </w:r>
      <w:r w:rsidRPr="00082474">
        <w:rPr>
          <w:rFonts w:ascii="Raleway" w:eastAsia="Times New Roman" w:hAnsi="Raleway" w:cs="Times New Roman"/>
          <w:color w:val="0F1115"/>
          <w:lang w:val="es-MX"/>
        </w:rPr>
        <w:t>=1000Ω</w:t>
      </w:r>
    </w:p>
    <w:p w14:paraId="700A43DB" w14:textId="3ECBDFAC" w:rsidR="061DA102" w:rsidRPr="00082474" w:rsidRDefault="061DA102" w:rsidP="00082474">
      <w:pPr>
        <w:pStyle w:val="Prrafodelista"/>
        <w:numPr>
          <w:ilvl w:val="0"/>
          <w:numId w:val="1"/>
        </w:numPr>
        <w:shd w:val="clear" w:color="auto" w:fill="FFFFFF" w:themeFill="background1"/>
        <w:spacing w:before="240" w:after="240" w:line="360" w:lineRule="auto"/>
        <w:rPr>
          <w:rFonts w:ascii="Raleway" w:eastAsia="Times New Roman" w:hAnsi="Raleway" w:cs="Times New Roman"/>
          <w:color w:val="0F1115"/>
          <w:lang w:val="es-MX"/>
        </w:rPr>
      </w:pPr>
      <w:r w:rsidRPr="00082474">
        <w:rPr>
          <w:rFonts w:ascii="Raleway" w:eastAsia="system-ui" w:hAnsi="Raleway" w:cs="system-ui"/>
          <w:color w:val="0F1115"/>
          <w:lang w:val="es-MX"/>
        </w:rPr>
        <w:t xml:space="preserve">Inductancia: </w:t>
      </w:r>
      <w:r w:rsidRPr="00082474">
        <w:rPr>
          <w:rFonts w:ascii="Raleway" w:eastAsia="Times New Roman" w:hAnsi="Raleway" w:cs="Times New Roman"/>
          <w:i/>
          <w:iCs/>
          <w:color w:val="0F1115"/>
          <w:lang w:val="es-MX"/>
        </w:rPr>
        <w:t>L = 58.4 mH</w:t>
      </w:r>
    </w:p>
    <w:p w14:paraId="16E5AE39" w14:textId="405A3064" w:rsidR="061DA102" w:rsidRPr="00082474" w:rsidRDefault="061DA102" w:rsidP="00082474">
      <w:pPr>
        <w:pStyle w:val="Prrafodelista"/>
        <w:numPr>
          <w:ilvl w:val="0"/>
          <w:numId w:val="1"/>
        </w:numPr>
        <w:shd w:val="clear" w:color="auto" w:fill="FFFFFF" w:themeFill="background1"/>
        <w:spacing w:before="240" w:after="240" w:line="360" w:lineRule="auto"/>
        <w:rPr>
          <w:rFonts w:ascii="Raleway" w:eastAsia="system-ui" w:hAnsi="Raleway" w:cs="system-ui"/>
          <w:color w:val="0F1115"/>
          <w:lang w:val="es-MX"/>
        </w:rPr>
      </w:pPr>
      <w:r w:rsidRPr="00082474">
        <w:rPr>
          <w:rFonts w:ascii="Raleway" w:eastAsia="system-ui" w:hAnsi="Raleway" w:cs="system-ui"/>
          <w:color w:val="0F1115"/>
          <w:lang w:val="es-MX"/>
        </w:rPr>
        <w:t>Voltaje pico: Vpp</w:t>
      </w:r>
      <w:r w:rsidR="35477056" w:rsidRPr="00082474">
        <w:rPr>
          <w:rFonts w:ascii="Raleway" w:eastAsia="system-ui" w:hAnsi="Raleway" w:cs="system-ui"/>
          <w:color w:val="0F1115"/>
          <w:lang w:val="es-MX"/>
        </w:rPr>
        <w:t xml:space="preserve"> 2 v</w:t>
      </w:r>
    </w:p>
    <w:p w14:paraId="46D4FFD8" w14:textId="4F7938BE" w:rsidR="061DA102" w:rsidRPr="00082474" w:rsidRDefault="061DA102" w:rsidP="00082474">
      <w:pPr>
        <w:pStyle w:val="Prrafodelista"/>
        <w:numPr>
          <w:ilvl w:val="0"/>
          <w:numId w:val="1"/>
        </w:numPr>
        <w:shd w:val="clear" w:color="auto" w:fill="FFFFFF" w:themeFill="background1"/>
        <w:spacing w:before="240" w:after="240" w:line="360" w:lineRule="auto"/>
        <w:rPr>
          <w:rFonts w:ascii="Raleway" w:eastAsia="Times New Roman" w:hAnsi="Raleway" w:cs="Times New Roman"/>
          <w:color w:val="0F1115"/>
          <w:lang w:val="es-MX"/>
        </w:rPr>
      </w:pPr>
      <w:r w:rsidRPr="00082474">
        <w:rPr>
          <w:rFonts w:ascii="Raleway" w:eastAsia="system-ui" w:hAnsi="Raleway" w:cs="system-ui"/>
          <w:color w:val="0F1115"/>
          <w:lang w:val="es-MX"/>
        </w:rPr>
        <w:lastRenderedPageBreak/>
        <w:t xml:space="preserve">Frecuencias: </w:t>
      </w:r>
      <w:r w:rsidR="0A5897D9" w:rsidRPr="00082474">
        <w:rPr>
          <w:rFonts w:ascii="Raleway" w:eastAsia="system-ui" w:hAnsi="Raleway" w:cs="system-ui"/>
          <w:color w:val="0F1115"/>
          <w:lang w:val="es-MX"/>
        </w:rPr>
        <w:t>fi = 1</w:t>
      </w:r>
      <w:bookmarkStart w:id="18" w:name="_Int_aAUrgxu1"/>
      <w:r w:rsidR="0A5897D9" w:rsidRPr="00082474">
        <w:rPr>
          <w:rFonts w:ascii="Raleway" w:eastAsia="system-ui" w:hAnsi="Raleway" w:cs="system-ui"/>
          <w:color w:val="0F1115"/>
          <w:lang w:val="es-MX"/>
        </w:rPr>
        <w:t>KHz</w:t>
      </w:r>
      <w:r w:rsidRPr="00082474">
        <w:rPr>
          <w:rFonts w:ascii="Raleway" w:eastAsia="system-ui" w:hAnsi="Raleway" w:cs="system-ui"/>
          <w:color w:val="0F1115"/>
          <w:lang w:val="es-MX"/>
        </w:rPr>
        <w:t xml:space="preserve"> </w:t>
      </w:r>
      <w:r w:rsidR="3FAE94AA" w:rsidRPr="00082474">
        <w:rPr>
          <w:rFonts w:ascii="Raleway" w:eastAsia="system-ui" w:hAnsi="Raleway" w:cs="system-ui"/>
          <w:color w:val="0F1115"/>
          <w:lang w:val="es-MX"/>
        </w:rPr>
        <w:t>,</w:t>
      </w:r>
      <w:bookmarkEnd w:id="18"/>
      <w:r w:rsidR="3FAE94AA" w:rsidRPr="00082474">
        <w:rPr>
          <w:rFonts w:ascii="Raleway" w:eastAsia="system-ui" w:hAnsi="Raleway" w:cs="system-ui"/>
          <w:color w:val="0F1115"/>
          <w:lang w:val="es-MX"/>
        </w:rPr>
        <w:t xml:space="preserve"> </w:t>
      </w:r>
      <w:r w:rsidRPr="00082474">
        <w:rPr>
          <w:rFonts w:ascii="Raleway" w:eastAsia="Times New Roman" w:hAnsi="Raleway" w:cs="Times New Roman"/>
          <w:i/>
          <w:iCs/>
          <w:color w:val="0F1115"/>
          <w:lang w:val="es-MX"/>
        </w:rPr>
        <w:t>f</w:t>
      </w:r>
      <w:r w:rsidRPr="00082474">
        <w:rPr>
          <w:rFonts w:ascii="Raleway" w:eastAsia="Times New Roman" w:hAnsi="Raleway" w:cs="Times New Roman"/>
          <w:color w:val="0F1115"/>
          <w:lang w:val="es-MX"/>
        </w:rPr>
        <w:t>2</w:t>
      </w:r>
      <w:r w:rsidRPr="00082474">
        <w:rPr>
          <w:rFonts w:ascii="Raleway" w:eastAsia="Times New Roman" w:hAnsi="Raleway" w:cs="Times New Roman"/>
          <w:color w:val="0F1115"/>
          <w:sz w:val="12"/>
          <w:szCs w:val="12"/>
          <w:lang w:val="es-MX"/>
        </w:rPr>
        <w:t xml:space="preserve"> </w:t>
      </w:r>
      <w:r w:rsidRPr="00082474">
        <w:rPr>
          <w:rFonts w:ascii="Raleway" w:eastAsia="Times New Roman" w:hAnsi="Raleway" w:cs="Times New Roman"/>
          <w:color w:val="0F1115"/>
          <w:lang w:val="es-MX"/>
        </w:rPr>
        <w:t>=2kHz</w:t>
      </w:r>
    </w:p>
    <w:p w14:paraId="20E03EB8" w14:textId="6C13E876" w:rsidR="12E3EBEA" w:rsidRPr="00082474" w:rsidRDefault="12E3EBEA" w:rsidP="00082474">
      <w:pPr>
        <w:spacing w:line="360" w:lineRule="auto"/>
        <w:rPr>
          <w:rFonts w:ascii="Raleway" w:hAnsi="Raleway"/>
          <w:lang w:val="es-MX"/>
        </w:rPr>
      </w:pPr>
      <m:oMathPara>
        <m:oMath>
          <m:r>
            <w:rPr>
              <w:rFonts w:ascii="Cambria Math" w:hAnsi="Cambria Math"/>
            </w:rPr>
            <m:t>ω0 = 2π</m:t>
          </m:r>
          <m:d>
            <m:dPr>
              <m:ctrlPr>
                <w:rPr>
                  <w:rFonts w:ascii="Cambria Math" w:hAnsi="Cambria Math"/>
                </w:rPr>
              </m:ctrlPr>
            </m:dPr>
            <m:e>
              <m:r>
                <w:rPr>
                  <w:rFonts w:ascii="Cambria Math" w:hAnsi="Cambria Math"/>
                </w:rPr>
                <m:t>1000</m:t>
              </m:r>
            </m:e>
          </m:d>
          <m:r>
            <w:rPr>
              <w:rFonts w:ascii="Cambria Math" w:hAnsi="Cambria Math"/>
            </w:rPr>
            <m:t> = 2000π</m:t>
          </m:r>
        </m:oMath>
      </m:oMathPara>
    </w:p>
    <w:p w14:paraId="556627DF" w14:textId="0EC83E4F" w:rsidR="12E3EBEA" w:rsidRPr="00082474" w:rsidRDefault="007C1491" w:rsidP="00082474">
      <w:pPr>
        <w:spacing w:line="360" w:lineRule="auto"/>
        <w:rPr>
          <w:rFonts w:ascii="Raleway" w:hAnsi="Raleway"/>
        </w:rPr>
      </w:pPr>
      <m:oMathPara>
        <m:oMath>
          <m:f>
            <m:fPr>
              <m:ctrlPr>
                <w:rPr>
                  <w:rFonts w:ascii="Cambria Math" w:hAnsi="Cambria Math"/>
                </w:rPr>
              </m:ctrlPr>
            </m:fPr>
            <m:num>
              <m:r>
                <w:rPr>
                  <w:rFonts w:ascii="Cambria Math" w:hAnsi="Cambria Math"/>
                </w:rPr>
                <m:t>R</m:t>
              </m:r>
            </m:num>
            <m:den>
              <m:r>
                <w:rPr>
                  <w:rFonts w:ascii="Cambria Math" w:hAnsi="Cambria Math"/>
                </w:rPr>
                <m:t>L </m:t>
              </m:r>
            </m:den>
          </m:f>
          <m:r>
            <w:rPr>
              <w:rFonts w:ascii="Cambria Math" w:hAnsi="Cambria Math"/>
            </w:rPr>
            <m:t>= </m:t>
          </m:r>
          <m:f>
            <m:fPr>
              <m:ctrlPr>
                <w:rPr>
                  <w:rFonts w:ascii="Cambria Math" w:hAnsi="Cambria Math"/>
                </w:rPr>
              </m:ctrlPr>
            </m:fPr>
            <m:num>
              <m:r>
                <w:rPr>
                  <w:rFonts w:ascii="Cambria Math" w:hAnsi="Cambria Math"/>
                </w:rPr>
                <m:t>1000</m:t>
              </m:r>
            </m:num>
            <m:den>
              <m:r>
                <w:rPr>
                  <w:rFonts w:ascii="Cambria Math" w:hAnsi="Cambria Math"/>
                </w:rPr>
                <m:t>58.4x</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= 17123.8</m:t>
          </m:r>
        </m:oMath>
      </m:oMathPara>
    </w:p>
    <w:p w14:paraId="4644C9BC" w14:textId="3FFA164D" w:rsidR="12E3EBEA" w:rsidRPr="00082474" w:rsidRDefault="12E3EBEA" w:rsidP="00082474">
      <w:pPr>
        <w:spacing w:line="360" w:lineRule="auto"/>
        <w:rPr>
          <w:rFonts w:ascii="Raleway" w:hAnsi="Raleway"/>
        </w:rPr>
      </w:pPr>
      <m:oMathPara>
        <m:oMath>
          <m:r>
            <w:rPr>
              <w:rFonts w:ascii="Cambria Math" w:hAnsi="Cambria Math"/>
            </w:rPr>
            <m:t>i</m:t>
          </m:r>
          <m:d>
            <m:dPr>
              <m:ctrlPr>
                <w:rPr>
                  <w:rFonts w:ascii="Cambria Math" w:hAnsi="Cambria Math"/>
                </w:rPr>
              </m:ctrlPr>
            </m:dPr>
            <m:e>
              <m:r>
                <w:rPr>
                  <w:rFonts w:ascii="Cambria Math" w:hAnsi="Cambria Math"/>
                </w:rPr>
                <m:t>t</m:t>
              </m:r>
            </m:e>
          </m:d>
          <m:r>
            <w:rPr>
              <w:rFonts w:ascii="Cambria Math" w:hAnsi="Cambria Math"/>
            </w:rPr>
            <m:t> = </m:t>
          </m:r>
          <m:f>
            <m:fPr>
              <m:ctrlPr>
                <w:rPr>
                  <w:rFonts w:ascii="Cambria Math" w:hAnsi="Cambria Math"/>
                </w:rPr>
              </m:ctrlPr>
            </m:fPr>
            <m:num>
              <m:r>
                <w:rPr>
                  <w:rFonts w:ascii="Cambria Math" w:hAnsi="Cambria Math"/>
                </w:rPr>
                <m:t>2</m:t>
              </m:r>
            </m:num>
            <m:den>
              <m:r>
                <w:rPr>
                  <w:rFonts w:ascii="Cambria Math" w:hAnsi="Cambria Math"/>
                </w:rPr>
                <m:t>1000</m:t>
              </m:r>
            </m:den>
          </m:f>
          <m:d>
            <m:dPr>
              <m:begChr m:val="["/>
              <m:endChr m:val="]"/>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-17123.28</m:t>
                  </m:r>
                </m:sup>
              </m:sSup>
            </m:e>
          </m:d>
        </m:oMath>
      </m:oMathPara>
    </w:p>
    <w:p w14:paraId="651DDA3A" w14:textId="476A37F4" w:rsidR="12E3EBEA" w:rsidRPr="00082474" w:rsidRDefault="12E3EBEA" w:rsidP="00082474">
      <w:pPr>
        <w:spacing w:line="360" w:lineRule="auto"/>
        <w:rPr>
          <w:rFonts w:ascii="Raleway" w:hAnsi="Raleway"/>
        </w:rPr>
      </w:pPr>
      <m:oMathPara>
        <m:oMath>
          <m:r>
            <w:rPr>
              <w:rFonts w:ascii="Cambria Math" w:hAnsi="Cambria Math"/>
            </w:rPr>
            <m:t>i</m:t>
          </m:r>
          <m:d>
            <m:dPr>
              <m:ctrlPr>
                <w:rPr>
                  <w:rFonts w:ascii="Cambria Math" w:hAnsi="Cambria Math"/>
                </w:rPr>
              </m:ctrlPr>
            </m:dPr>
            <m:e>
              <m:r>
                <w:rPr>
                  <w:rFonts w:ascii="Cambria Math" w:hAnsi="Cambria Math"/>
                </w:rPr>
                <m:t>t</m:t>
              </m:r>
            </m:e>
          </m:d>
          <m:r>
            <w:rPr>
              <w:rFonts w:ascii="Cambria Math" w:hAnsi="Cambria Math"/>
            </w:rPr>
            <m:t> = 0.002</m:t>
          </m:r>
          <m:d>
            <m:dPr>
              <m:begChr m:val="["/>
              <m:endChr m:val="]"/>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-17123.28</m:t>
                  </m:r>
                </m:sup>
              </m:sSup>
            </m:e>
          </m:d>
        </m:oMath>
      </m:oMathPara>
    </w:p>
    <w:p w14:paraId="2E24669E" w14:textId="500A03CA" w:rsidR="12E3EBEA" w:rsidRPr="00082474" w:rsidRDefault="12E3EBEA" w:rsidP="00082474">
      <w:pPr>
        <w:spacing w:line="360" w:lineRule="auto"/>
        <w:rPr>
          <w:rFonts w:ascii="Raleway" w:hAnsi="Raleway"/>
        </w:rPr>
      </w:pPr>
      <m:oMathPara>
        <m:oMath>
          <m:r>
            <w:rPr>
              <w:rFonts w:ascii="Cambria Math" w:hAnsi="Cambria Math"/>
            </w:rPr>
            <m:t>Vr</m:t>
          </m:r>
          <m:d>
            <m:dPr>
              <m:ctrlPr>
                <w:rPr>
                  <w:rFonts w:ascii="Cambria Math" w:hAnsi="Cambria Math"/>
                </w:rPr>
              </m:ctrlPr>
            </m:dPr>
            <m:e>
              <m:r>
                <w:rPr>
                  <w:rFonts w:ascii="Cambria Math" w:hAnsi="Cambria Math"/>
                </w:rPr>
                <m:t>T</m:t>
              </m:r>
            </m:e>
          </m:d>
          <m:r>
            <w:rPr>
              <w:rFonts w:ascii="Cambria Math" w:hAnsi="Cambria Math"/>
            </w:rPr>
            <m:t> = RI</m:t>
          </m:r>
          <m:d>
            <m:dPr>
              <m:ctrlPr>
                <w:rPr>
                  <w:rFonts w:ascii="Cambria Math" w:hAnsi="Cambria Math"/>
                </w:rPr>
              </m:ctrlPr>
            </m:dPr>
            <m:e>
              <m:r>
                <w:rPr>
                  <w:rFonts w:ascii="Cambria Math" w:hAnsi="Cambria Math"/>
                </w:rPr>
                <m:t>T</m:t>
              </m:r>
            </m:e>
          </m:d>
          <m:r>
            <w:rPr>
              <w:rFonts w:ascii="Cambria Math" w:hAnsi="Cambria Math"/>
            </w:rPr>
            <m:t> = 1000 ⋅ i</m:t>
          </m:r>
          <m:d>
            <m:dPr>
              <m:ctrlPr>
                <w:rPr>
                  <w:rFonts w:ascii="Cambria Math" w:hAnsi="Cambria Math"/>
                </w:rPr>
              </m:ctrlPr>
            </m:dPr>
            <m:e>
              <m:r>
                <w:rPr>
                  <w:rFonts w:ascii="Cambria Math" w:hAnsi="Cambria Math"/>
                </w:rPr>
                <m:t>t</m:t>
              </m:r>
            </m:e>
          </m:d>
          <m:r>
            <w:rPr>
              <w:rFonts w:ascii="Cambria Math" w:hAnsi="Cambria Math"/>
            </w:rPr>
            <m:t> </m:t>
          </m:r>
        </m:oMath>
      </m:oMathPara>
    </w:p>
    <w:p w14:paraId="557182E0" w14:textId="275956C2" w:rsidR="12E3EBEA" w:rsidRPr="00082474" w:rsidRDefault="12E3EBEA" w:rsidP="00082474">
      <w:pPr>
        <w:spacing w:line="360" w:lineRule="auto"/>
        <w:rPr>
          <w:rFonts w:ascii="Raleway" w:hAnsi="Raleway"/>
        </w:rPr>
      </w:pPr>
      <m:oMathPara>
        <m:oMath>
          <m:r>
            <w:rPr>
              <w:rFonts w:ascii="Cambria Math" w:hAnsi="Cambria Math"/>
            </w:rPr>
            <m:t>Vr</m:t>
          </m:r>
          <m:d>
            <m:dPr>
              <m:ctrlPr>
                <w:rPr>
                  <w:rFonts w:ascii="Cambria Math" w:hAnsi="Cambria Math"/>
                </w:rPr>
              </m:ctrlPr>
            </m:dPr>
            <m:e>
              <m:r>
                <w:rPr>
                  <w:rFonts w:ascii="Cambria Math" w:hAnsi="Cambria Math"/>
                </w:rPr>
                <m:t>T</m:t>
              </m:r>
            </m:e>
          </m:d>
          <m:r>
            <w:rPr>
              <w:rFonts w:ascii="Cambria Math" w:hAnsi="Cambria Math"/>
            </w:rPr>
            <m:t> = 2</m:t>
          </m:r>
          <m:d>
            <m:dPr>
              <m:begChr m:val="["/>
              <m:endChr m:val="]"/>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-17123.28</m:t>
                  </m:r>
                </m:sup>
              </m:sSup>
            </m:e>
          </m:d>
        </m:oMath>
      </m:oMathPara>
    </w:p>
    <w:p w14:paraId="44013D37" w14:textId="09F69B42" w:rsidR="12E3EBEA" w:rsidRPr="00082474" w:rsidRDefault="12AAC14F" w:rsidP="36CD9E23">
      <w:pPr>
        <w:spacing w:line="360" w:lineRule="auto"/>
        <w:rPr>
          <w:rFonts w:ascii="Raleway" w:hAnsi="Raleway"/>
          <w:lang w:val="es-MX"/>
        </w:rPr>
      </w:pPr>
      <w:r w:rsidRPr="00082474">
        <w:rPr>
          <w:rFonts w:ascii="Raleway" w:hAnsi="Raleway"/>
          <w:lang w:val="es-MX"/>
        </w:rPr>
        <w:t xml:space="preserve">Con f= 2KHz </w:t>
      </w:r>
    </w:p>
    <w:p w14:paraId="43A10FE2" w14:textId="375CC016" w:rsidR="00E25E5D" w:rsidRDefault="006827D1" w:rsidP="00E25E5D">
      <w:pPr>
        <w:spacing w:line="360" w:lineRule="auto"/>
        <w:jc w:val="center"/>
      </w:pPr>
      <m:oMathPara>
        <m:oMath>
          <m:r>
            <w:rPr>
              <w:rFonts w:ascii="Cambria Math" w:hAnsi="Cambria Math"/>
            </w:rPr>
            <m:t>ω0 = 2π</m:t>
          </m:r>
          <m:d>
            <m:dPr>
              <m:ctrlPr>
                <w:rPr>
                  <w:rFonts w:ascii="Cambria Math" w:hAnsi="Cambria Math"/>
                </w:rPr>
              </m:ctrlPr>
            </m:dPr>
            <m:e>
              <m:r>
                <w:rPr>
                  <w:rFonts w:ascii="Cambria Math" w:hAnsi="Cambria Math"/>
                </w:rPr>
                <m:t>2000</m:t>
              </m:r>
            </m:e>
          </m:d>
          <m:r>
            <w:rPr>
              <w:rFonts w:ascii="Cambria Math" w:hAnsi="Cambria Math"/>
            </w:rPr>
            <m:t> = 4000π</m:t>
          </m:r>
        </m:oMath>
      </m:oMathPara>
    </w:p>
    <w:p w14:paraId="46DF5543" w14:textId="77777777" w:rsidR="00474B6E" w:rsidRPr="00082474" w:rsidRDefault="007C1491" w:rsidP="00447993">
      <w:pPr>
        <w:spacing w:line="360" w:lineRule="auto"/>
        <w:rPr>
          <w:rFonts w:ascii="Raleway" w:hAnsi="Raleway"/>
        </w:rPr>
      </w:pPr>
      <m:oMathPara>
        <m:oMath>
          <m:f>
            <m:fPr>
              <m:ctrlPr>
                <w:rPr>
                  <w:rFonts w:ascii="Cambria Math" w:hAnsi="Cambria Math"/>
                </w:rPr>
              </m:ctrlPr>
            </m:fPr>
            <m:num>
              <m:r>
                <w:rPr>
                  <w:rFonts w:ascii="Cambria Math" w:hAnsi="Cambria Math"/>
                </w:rPr>
                <m:t>R</m:t>
              </m:r>
            </m:num>
            <m:den>
              <m:r>
                <w:rPr>
                  <w:rFonts w:ascii="Cambria Math" w:hAnsi="Cambria Math"/>
                </w:rPr>
                <m:t>L </m:t>
              </m:r>
            </m:den>
          </m:f>
          <m:r>
            <w:rPr>
              <w:rFonts w:ascii="Cambria Math" w:hAnsi="Cambria Math"/>
            </w:rPr>
            <m:t>= </m:t>
          </m:r>
          <m:f>
            <m:fPr>
              <m:ctrlPr>
                <w:rPr>
                  <w:rFonts w:ascii="Cambria Math" w:hAnsi="Cambria Math"/>
                </w:rPr>
              </m:ctrlPr>
            </m:fPr>
            <m:num>
              <m:r>
                <w:rPr>
                  <w:rFonts w:ascii="Cambria Math" w:hAnsi="Cambria Math"/>
                </w:rPr>
                <m:t>1000</m:t>
              </m:r>
            </m:num>
            <m:den>
              <m:r>
                <w:rPr>
                  <w:rFonts w:ascii="Cambria Math" w:hAnsi="Cambria Math"/>
                </w:rPr>
                <m:t>58.4x</m:t>
              </m:r>
              <m:sSup>
                <m:sSupPr>
                  <m:ctrlPr>
                    <w:rPr>
                      <w:rFonts w:ascii="Cambria Math" w:hAnsi="Cambria Math"/>
                    </w:rPr>
                  </m:ctrlPr>
                </m:sSupPr>
                <m:e>
                  <m:r>
                    <w:rPr>
                      <w:rFonts w:ascii="Cambria Math" w:hAnsi="Cambria Math"/>
                    </w:rPr>
                    <m:t>10</m:t>
                  </m:r>
                </m:e>
                <m:sup>
                  <m:r>
                    <w:rPr>
                      <w:rFonts w:ascii="Cambria Math" w:hAnsi="Cambria Math"/>
                    </w:rPr>
                    <m:t>-3</m:t>
                  </m:r>
                </m:sup>
              </m:sSup>
            </m:den>
          </m:f>
          <m:r>
            <w:rPr>
              <w:rFonts w:ascii="Cambria Math" w:hAnsi="Cambria Math"/>
            </w:rPr>
            <m:t>= 17123.8</m:t>
          </m:r>
        </m:oMath>
      </m:oMathPara>
    </w:p>
    <w:p w14:paraId="00D6B7C5" w14:textId="77777777" w:rsidR="00474B6E" w:rsidRPr="00082474" w:rsidRDefault="00474B6E" w:rsidP="00447993">
      <w:pPr>
        <w:spacing w:line="360" w:lineRule="auto"/>
        <w:rPr>
          <w:rFonts w:ascii="Raleway" w:hAnsi="Raleway"/>
        </w:rPr>
      </w:pPr>
      <m:oMathPara>
        <m:oMath>
          <m:r>
            <w:rPr>
              <w:rFonts w:ascii="Cambria Math" w:hAnsi="Cambria Math"/>
            </w:rPr>
            <m:t>i</m:t>
          </m:r>
          <m:d>
            <m:dPr>
              <m:ctrlPr>
                <w:rPr>
                  <w:rFonts w:ascii="Cambria Math" w:hAnsi="Cambria Math"/>
                </w:rPr>
              </m:ctrlPr>
            </m:dPr>
            <m:e>
              <m:r>
                <w:rPr>
                  <w:rFonts w:ascii="Cambria Math" w:hAnsi="Cambria Math"/>
                </w:rPr>
                <m:t>t</m:t>
              </m:r>
            </m:e>
          </m:d>
          <m:r>
            <w:rPr>
              <w:rFonts w:ascii="Cambria Math" w:hAnsi="Cambria Math"/>
            </w:rPr>
            <m:t> = </m:t>
          </m:r>
          <m:f>
            <m:fPr>
              <m:ctrlPr>
                <w:rPr>
                  <w:rFonts w:ascii="Cambria Math" w:hAnsi="Cambria Math"/>
                </w:rPr>
              </m:ctrlPr>
            </m:fPr>
            <m:num>
              <m:r>
                <w:rPr>
                  <w:rFonts w:ascii="Cambria Math" w:hAnsi="Cambria Math"/>
                </w:rPr>
                <m:t>2</m:t>
              </m:r>
            </m:num>
            <m:den>
              <m:r>
                <w:rPr>
                  <w:rFonts w:ascii="Cambria Math" w:hAnsi="Cambria Math"/>
                </w:rPr>
                <m:t>1000</m:t>
              </m:r>
            </m:den>
          </m:f>
          <m:d>
            <m:dPr>
              <m:begChr m:val="["/>
              <m:endChr m:val="]"/>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-17123.28</m:t>
                  </m:r>
                </m:sup>
              </m:sSup>
            </m:e>
          </m:d>
        </m:oMath>
      </m:oMathPara>
    </w:p>
    <w:p w14:paraId="4854BE88" w14:textId="77777777" w:rsidR="00474B6E" w:rsidRPr="00082474" w:rsidRDefault="00474B6E" w:rsidP="00447993">
      <w:pPr>
        <w:spacing w:line="360" w:lineRule="auto"/>
        <w:rPr>
          <w:rFonts w:ascii="Raleway" w:hAnsi="Raleway"/>
        </w:rPr>
      </w:pPr>
      <m:oMathPara>
        <m:oMath>
          <m:r>
            <w:rPr>
              <w:rFonts w:ascii="Cambria Math" w:hAnsi="Cambria Math"/>
            </w:rPr>
            <m:t>i</m:t>
          </m:r>
          <m:d>
            <m:dPr>
              <m:ctrlPr>
                <w:rPr>
                  <w:rFonts w:ascii="Cambria Math" w:hAnsi="Cambria Math"/>
                </w:rPr>
              </m:ctrlPr>
            </m:dPr>
            <m:e>
              <m:r>
                <w:rPr>
                  <w:rFonts w:ascii="Cambria Math" w:hAnsi="Cambria Math"/>
                </w:rPr>
                <m:t>t</m:t>
              </m:r>
            </m:e>
          </m:d>
          <m:r>
            <w:rPr>
              <w:rFonts w:ascii="Cambria Math" w:hAnsi="Cambria Math"/>
            </w:rPr>
            <m:t> = 0.002</m:t>
          </m:r>
          <m:d>
            <m:dPr>
              <m:begChr m:val="["/>
              <m:endChr m:val="]"/>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-17123.28</m:t>
                  </m:r>
                </m:sup>
              </m:sSup>
            </m:e>
          </m:d>
        </m:oMath>
      </m:oMathPara>
    </w:p>
    <w:p w14:paraId="761E498F" w14:textId="77777777" w:rsidR="00474B6E" w:rsidRPr="00082474" w:rsidRDefault="00474B6E" w:rsidP="00447993">
      <w:pPr>
        <w:spacing w:line="360" w:lineRule="auto"/>
        <w:rPr>
          <w:rFonts w:ascii="Raleway" w:hAnsi="Raleway"/>
        </w:rPr>
      </w:pPr>
      <m:oMathPara>
        <m:oMath>
          <m:r>
            <w:rPr>
              <w:rFonts w:ascii="Cambria Math" w:hAnsi="Cambria Math"/>
            </w:rPr>
            <m:t>Vr</m:t>
          </m:r>
          <m:d>
            <m:dPr>
              <m:ctrlPr>
                <w:rPr>
                  <w:rFonts w:ascii="Cambria Math" w:hAnsi="Cambria Math"/>
                </w:rPr>
              </m:ctrlPr>
            </m:dPr>
            <m:e>
              <m:r>
                <w:rPr>
                  <w:rFonts w:ascii="Cambria Math" w:hAnsi="Cambria Math"/>
                </w:rPr>
                <m:t>T</m:t>
              </m:r>
            </m:e>
          </m:d>
          <m:r>
            <w:rPr>
              <w:rFonts w:ascii="Cambria Math" w:hAnsi="Cambria Math"/>
            </w:rPr>
            <m:t> = RI</m:t>
          </m:r>
          <m:d>
            <m:dPr>
              <m:ctrlPr>
                <w:rPr>
                  <w:rFonts w:ascii="Cambria Math" w:hAnsi="Cambria Math"/>
                </w:rPr>
              </m:ctrlPr>
            </m:dPr>
            <m:e>
              <m:r>
                <w:rPr>
                  <w:rFonts w:ascii="Cambria Math" w:hAnsi="Cambria Math"/>
                </w:rPr>
                <m:t>T</m:t>
              </m:r>
            </m:e>
          </m:d>
          <m:r>
            <w:rPr>
              <w:rFonts w:ascii="Cambria Math" w:hAnsi="Cambria Math"/>
            </w:rPr>
            <m:t> = 1000 ⋅ i</m:t>
          </m:r>
          <m:d>
            <m:dPr>
              <m:ctrlPr>
                <w:rPr>
                  <w:rFonts w:ascii="Cambria Math" w:hAnsi="Cambria Math"/>
                </w:rPr>
              </m:ctrlPr>
            </m:dPr>
            <m:e>
              <m:r>
                <w:rPr>
                  <w:rFonts w:ascii="Cambria Math" w:hAnsi="Cambria Math"/>
                </w:rPr>
                <m:t>t</m:t>
              </m:r>
            </m:e>
          </m:d>
          <m:r>
            <w:rPr>
              <w:rFonts w:ascii="Cambria Math" w:hAnsi="Cambria Math"/>
            </w:rPr>
            <m:t> </m:t>
          </m:r>
        </m:oMath>
      </m:oMathPara>
    </w:p>
    <w:p w14:paraId="7E71373E" w14:textId="644BB599" w:rsidR="12E3EBEA" w:rsidRPr="00474B6E" w:rsidRDefault="00474B6E" w:rsidP="00474B6E">
      <w:pPr>
        <w:spacing w:line="360" w:lineRule="auto"/>
        <w:rPr>
          <w:rFonts w:ascii="Raleway" w:hAnsi="Raleway"/>
        </w:rPr>
      </w:pPr>
      <m:oMathPara>
        <m:oMath>
          <m:r>
            <w:rPr>
              <w:rFonts w:ascii="Cambria Math" w:hAnsi="Cambria Math"/>
            </w:rPr>
            <m:t>Vr</m:t>
          </m:r>
          <m:d>
            <m:dPr>
              <m:ctrlPr>
                <w:rPr>
                  <w:rFonts w:ascii="Cambria Math" w:hAnsi="Cambria Math"/>
                </w:rPr>
              </m:ctrlPr>
            </m:dPr>
            <m:e>
              <m:r>
                <w:rPr>
                  <w:rFonts w:ascii="Cambria Math" w:hAnsi="Cambria Math"/>
                </w:rPr>
                <m:t>T</m:t>
              </m:r>
            </m:e>
          </m:d>
          <m:r>
            <w:rPr>
              <w:rFonts w:ascii="Cambria Math" w:hAnsi="Cambria Math"/>
            </w:rPr>
            <m:t> = 2</m:t>
          </m:r>
          <m:d>
            <m:dPr>
              <m:begChr m:val="["/>
              <m:endChr m:val="]"/>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-17123.28</m:t>
                  </m:r>
                </m:sup>
              </m:sSup>
            </m:e>
          </m:d>
        </m:oMath>
      </m:oMathPara>
    </w:p>
    <w:p w14:paraId="34D29BDB" w14:textId="2A26D26E" w:rsidR="02D67A2B" w:rsidRDefault="02D67A2B" w:rsidP="36C77244">
      <w:pPr>
        <w:rPr>
          <w:rFonts w:ascii="Raleway" w:hAnsi="Raleway"/>
          <w:lang w:val="es-MX"/>
        </w:rPr>
      </w:pPr>
      <w:r w:rsidRPr="1D330418">
        <w:rPr>
          <w:rFonts w:ascii="Raleway" w:hAnsi="Raleway"/>
          <w:lang w:val="es-MX"/>
        </w:rPr>
        <w:t xml:space="preserve">&gt;Gráficos de comportamiento </w:t>
      </w:r>
    </w:p>
    <w:p w14:paraId="2E39FEAF" w14:textId="26F08571" w:rsidR="02D67A2B" w:rsidRDefault="02D67A2B">
      <w:r>
        <w:rPr>
          <w:noProof/>
        </w:rPr>
        <w:lastRenderedPageBreak/>
        <w:drawing>
          <wp:inline distT="0" distB="0" distL="0" distR="0" wp14:anchorId="683C3061" wp14:editId="1F7054D6">
            <wp:extent cx="5724525" cy="4552950"/>
            <wp:effectExtent l="0" t="0" r="0" b="0"/>
            <wp:docPr id="6099703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7036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5" cy="4552950"/>
                    </a:xfrm>
                    <a:prstGeom prst="rect">
                      <a:avLst/>
                    </a:prstGeom>
                  </pic:spPr>
                </pic:pic>
              </a:graphicData>
            </a:graphic>
          </wp:inline>
        </w:drawing>
      </w:r>
    </w:p>
    <w:p w14:paraId="43C808FB" w14:textId="3FFB85F2" w:rsidR="000C2C55" w:rsidRPr="005B6FCE" w:rsidRDefault="7069D70D" w:rsidP="00C4083F">
      <w:pPr>
        <w:pStyle w:val="Ttulo1"/>
        <w:spacing w:line="360" w:lineRule="auto"/>
        <w:rPr>
          <w:rFonts w:ascii="Raleway" w:hAnsi="Raleway"/>
          <w:b/>
          <w:bCs/>
          <w:color w:val="7030A0"/>
          <w:sz w:val="36"/>
          <w:szCs w:val="36"/>
          <w:lang w:val="es-MX"/>
        </w:rPr>
      </w:pPr>
      <w:bookmarkStart w:id="19" w:name="_Toc208095058"/>
      <w:r w:rsidRPr="005B6FCE">
        <w:rPr>
          <w:rFonts w:ascii="Raleway" w:hAnsi="Raleway"/>
          <w:b/>
          <w:bCs/>
          <w:color w:val="7030A0"/>
          <w:sz w:val="36"/>
          <w:szCs w:val="36"/>
          <w:lang w:val="es-MX"/>
        </w:rPr>
        <w:t>Conclusión</w:t>
      </w:r>
      <w:bookmarkEnd w:id="19"/>
    </w:p>
    <w:p w14:paraId="0E2C4E6E" w14:textId="557DF000" w:rsidR="6460D2A4" w:rsidRPr="0001421C" w:rsidRDefault="00BA133C" w:rsidP="00DE2FF7">
      <w:pPr>
        <w:pStyle w:val="Ttulo2"/>
        <w:rPr>
          <w:rFonts w:ascii="Raleway" w:hAnsi="Raleway"/>
          <w:color w:val="7030A0"/>
          <w:lang w:val="es-MX"/>
        </w:rPr>
      </w:pPr>
      <w:bookmarkStart w:id="20" w:name="_Toc208095059"/>
      <w:r w:rsidRPr="0001421C">
        <w:rPr>
          <w:rFonts w:ascii="Raleway" w:hAnsi="Raleway"/>
          <w:color w:val="7030A0"/>
          <w:lang w:val="es-MX"/>
        </w:rPr>
        <w:t>Uriel Iván Guerrero López:</w:t>
      </w:r>
      <w:bookmarkEnd w:id="20"/>
    </w:p>
    <w:p w14:paraId="5DE9233C" w14:textId="763E7729" w:rsidR="0A6B1C9E" w:rsidRDefault="0A6B1C9E" w:rsidP="3DCC9FDB">
      <w:pPr>
        <w:shd w:val="clear" w:color="auto" w:fill="FFFFFF" w:themeFill="background1"/>
        <w:spacing w:before="240" w:after="240" w:line="360" w:lineRule="auto"/>
        <w:rPr>
          <w:rFonts w:ascii="Raleway" w:eastAsia="Raleway" w:hAnsi="Raleway" w:cs="Raleway"/>
          <w:color w:val="0F1115"/>
          <w:lang w:val="es-MX"/>
        </w:rPr>
      </w:pPr>
      <w:r w:rsidRPr="3DCC9FDB">
        <w:rPr>
          <w:rFonts w:ascii="Raleway" w:eastAsia="Raleway" w:hAnsi="Raleway" w:cs="Raleway"/>
          <w:color w:val="0F1115"/>
          <w:lang w:val="es-MX"/>
        </w:rPr>
        <w:t>Desde una perspectiva de análisis circuital, la comparación entre el comportamiento en corriente alterna (AC) y corriente directa (DC) revela diferencias fundamentales que destacan la dualidad de estos sistemas. En AC, el concepto de fase se vuelve primordial, donde observamos que en circuitos capacitivos la corriente se adelanta 90° al voltaje, mientras que en circuitos inductivos ocurre el fenómeno opuesto. Este desfase, cuantificado matemáticamente a través de números complejos y diagramas fasoriales, no es solo una abstracción matemática</w:t>
      </w:r>
      <w:r w:rsidRPr="227BDAB4">
        <w:rPr>
          <w:rFonts w:ascii="Raleway" w:eastAsia="Raleway" w:hAnsi="Raleway" w:cs="Raleway"/>
          <w:color w:val="0F1115"/>
          <w:lang w:val="es-MX"/>
        </w:rPr>
        <w:t>,</w:t>
      </w:r>
      <w:r w:rsidRPr="3DCC9FDB">
        <w:rPr>
          <w:rFonts w:ascii="Raleway" w:eastAsia="Raleway" w:hAnsi="Raleway" w:cs="Raleway"/>
          <w:color w:val="0F1115"/>
          <w:lang w:val="es-MX"/>
        </w:rPr>
        <w:t xml:space="preserve"> sino que tiene implicaciones físicas reales en el consumo y almacenamiento de energía.</w:t>
      </w:r>
    </w:p>
    <w:p w14:paraId="660F9EE5" w14:textId="6321E5F3" w:rsidR="00DD4A17" w:rsidRDefault="0A6B1C9E" w:rsidP="3DCC9FDB">
      <w:pPr>
        <w:spacing w:line="360" w:lineRule="auto"/>
        <w:rPr>
          <w:rFonts w:ascii="Raleway" w:eastAsia="Raleway" w:hAnsi="Raleway" w:cs="Raleway"/>
          <w:color w:val="0F1115"/>
          <w:lang w:val="es-MX"/>
        </w:rPr>
      </w:pPr>
      <w:r w:rsidRPr="3DCC9FDB">
        <w:rPr>
          <w:rFonts w:ascii="Raleway" w:eastAsia="Raleway" w:hAnsi="Raleway" w:cs="Raleway"/>
          <w:color w:val="0F1115"/>
          <w:lang w:val="es-MX"/>
        </w:rPr>
        <w:t xml:space="preserve">En contraste, el análisis en DC nos muestra la naturaleza transitoria de estos componentes. El capacitor, que en AC presenta un desfase característico, en DC </w:t>
      </w:r>
      <w:r w:rsidRPr="3DCC9FDB">
        <w:rPr>
          <w:rFonts w:ascii="Raleway" w:eastAsia="Raleway" w:hAnsi="Raleway" w:cs="Raleway"/>
          <w:color w:val="0F1115"/>
          <w:lang w:val="es-MX"/>
        </w:rPr>
        <w:lastRenderedPageBreak/>
        <w:t xml:space="preserve">exhibe una carga exponencial donde inicialmente se comporta como cortocircuito y eventualmente como circuito abierto. El inductor, por su parte, muestra el comportamiento inverso: comienza como circuito abierto y termina como cortocircuito en estado estacionario. </w:t>
      </w:r>
    </w:p>
    <w:p w14:paraId="0078EC84" w14:textId="4D6F91A9" w:rsidR="00DD4A17" w:rsidRDefault="0A6B1C9E" w:rsidP="3DCC9FDB">
      <w:pPr>
        <w:shd w:val="clear" w:color="auto" w:fill="FFFFFF" w:themeFill="background1"/>
        <w:spacing w:before="240" w:after="240" w:line="360" w:lineRule="auto"/>
        <w:rPr>
          <w:rFonts w:ascii="Raleway" w:eastAsia="Raleway" w:hAnsi="Raleway" w:cs="Raleway"/>
          <w:color w:val="0F1115"/>
          <w:lang w:val="es-MX"/>
        </w:rPr>
      </w:pPr>
      <w:r w:rsidRPr="3DCC9FDB">
        <w:rPr>
          <w:rFonts w:ascii="Raleway" w:eastAsia="Raleway" w:hAnsi="Raleway" w:cs="Raleway"/>
          <w:color w:val="0F1115"/>
          <w:lang w:val="es-MX"/>
        </w:rPr>
        <w:t>La constante de tiempo τ emerge como el parámetro crucial que gobierna la velocidad de respuesta en DC, mientras que en AC la reactancia (X_C o X_L) determina la magnitud del desfase. Lo fascinante es que ambos conceptos están matemáticamente relacionados: la constante de tiempo define qué tan rápido el sistema alcanza el estado estacionario en DC, mientras que la reactancia determina cómo interactúan la energía almacenada y disipada en AC. Esta conexión profunda entre el dominio temporal y frecuencial se manifiesta elegantemente a través de la transformada de Laplace en análisis más avanzados.</w:t>
      </w:r>
    </w:p>
    <w:p w14:paraId="562D35A8" w14:textId="688F1378" w:rsidR="0038438A" w:rsidRPr="00A568A5" w:rsidRDefault="0A6B1C9E" w:rsidP="227BDAB4">
      <w:pPr>
        <w:shd w:val="clear" w:color="auto" w:fill="FFFFFF" w:themeFill="background1"/>
        <w:spacing w:before="240" w:after="240" w:line="360" w:lineRule="auto"/>
        <w:rPr>
          <w:rFonts w:ascii="Raleway" w:eastAsia="Raleway" w:hAnsi="Raleway" w:cs="Raleway"/>
          <w:color w:val="0F1115"/>
          <w:lang w:val="es-MX"/>
        </w:rPr>
      </w:pPr>
      <w:r w:rsidRPr="3DCC9FDB">
        <w:rPr>
          <w:rFonts w:ascii="Raleway" w:eastAsia="Raleway" w:hAnsi="Raleway" w:cs="Raleway"/>
          <w:color w:val="0F1115"/>
          <w:lang w:val="es-MX"/>
        </w:rPr>
        <w:t>Finalmente, desde el punto de vista energético, ambos regímenes revelan aspectos complementarios. En DC podemos calcular precisamente la energía máxima almacenada en cada componente (0.44 μJ para el capacitor y 116.8 nJ para el inductor con los valores utilizados), mientras que en AC observamos el intercambio continuo de energía entre los campos eléctrico y magnético. Esta perspectiva dual—energética y temporal—nos permite apreciar cómo los mismos componentes físicos pueden servir funciones radicalmente diferentes según sean operados en AC o DC, demostrando la riqueza y versatilidad de los sistemas eléctricos básicos</w:t>
      </w:r>
    </w:p>
    <w:p w14:paraId="5845C732" w14:textId="2944F307" w:rsidR="00BA133C" w:rsidRPr="00A568A5" w:rsidRDefault="00BA133C" w:rsidP="6460D2A4">
      <w:pPr>
        <w:rPr>
          <w:rFonts w:ascii="Raleway" w:hAnsi="Raleway"/>
          <w:color w:val="77206D" w:themeColor="accent5" w:themeShade="BF"/>
          <w:sz w:val="32"/>
          <w:szCs w:val="32"/>
          <w:lang w:val="es-MX"/>
        </w:rPr>
      </w:pPr>
      <w:r w:rsidRPr="21DB35F9">
        <w:rPr>
          <w:rFonts w:ascii="Raleway" w:hAnsi="Raleway"/>
          <w:color w:val="77206D" w:themeColor="accent5" w:themeShade="BF"/>
          <w:sz w:val="32"/>
          <w:szCs w:val="32"/>
          <w:lang w:val="es-MX"/>
        </w:rPr>
        <w:t>Muñoz San Agustín Victoria Monserrat:</w:t>
      </w:r>
    </w:p>
    <w:p w14:paraId="28AFA522" w14:textId="6EEC548A" w:rsidR="00A33174" w:rsidRPr="00A568A5" w:rsidRDefault="00A33174" w:rsidP="68D11797">
      <w:pPr>
        <w:spacing w:line="360" w:lineRule="auto"/>
        <w:rPr>
          <w:rFonts w:ascii="Raleway" w:eastAsia="Raleway" w:hAnsi="Raleway" w:cs="Raleway"/>
          <w:lang w:val="es-MX"/>
        </w:rPr>
      </w:pPr>
      <w:r w:rsidRPr="68D11797">
        <w:rPr>
          <w:rFonts w:ascii="Raleway" w:eastAsia="Raleway" w:hAnsi="Raleway" w:cs="Raleway"/>
          <w:lang w:val="es-MX"/>
        </w:rPr>
        <w:t>Cada flanco actúa como un “experimento” transitorio. En RC se midieron exponenciales claras en v_C con pendiente dictada por RC; si el período es comparable con, aparece rizado y el capacitor no alcanza el valor final antes del siguiente flanco. En RL los flancos generaron pulsos de v_L altos y estrechos, con i_L cambiando suavemente; al retirar la fuente, la energía de L se entrega a R (o al camino de descarga) manteniendo i por un tiempo.</w:t>
      </w:r>
    </w:p>
    <w:p w14:paraId="4FF491E0" w14:textId="61E58B52" w:rsidR="00A33174" w:rsidRPr="00A568A5" w:rsidRDefault="00A33174" w:rsidP="68D11797">
      <w:pPr>
        <w:spacing w:line="360" w:lineRule="auto"/>
        <w:rPr>
          <w:rFonts w:ascii="Raleway" w:eastAsia="Raleway" w:hAnsi="Raleway" w:cs="Raleway"/>
          <w:lang w:val="es-MX"/>
        </w:rPr>
      </w:pPr>
      <w:r w:rsidRPr="68D11797">
        <w:rPr>
          <w:rFonts w:ascii="Raleway" w:eastAsia="Raleway" w:hAnsi="Raleway" w:cs="Raleway"/>
          <w:lang w:val="es-MX"/>
        </w:rPr>
        <w:lastRenderedPageBreak/>
        <w:t>En la caída de tensión, RC evidenció descarga controlada (bueno como hold-up), mientras que RL mostró la tendencia a sostener corriente, lo que exige caminos de rueda libre o diodos para evitar sobretensiones.</w:t>
      </w:r>
      <w:r>
        <w:tab/>
      </w:r>
    </w:p>
    <w:p w14:paraId="1D41AA99" w14:textId="41A348A7" w:rsidR="046D2974" w:rsidRDefault="485C8B3A" w:rsidP="5F780CBD">
      <w:pPr>
        <w:shd w:val="clear" w:color="auto" w:fill="FFFFFF" w:themeFill="background1"/>
        <w:spacing w:before="240" w:after="240" w:line="360" w:lineRule="auto"/>
        <w:rPr>
          <w:rFonts w:ascii="Raleway" w:eastAsia="Raleway" w:hAnsi="Raleway" w:cs="Raleway"/>
          <w:color w:val="0F1115"/>
          <w:lang w:val="es-MX"/>
        </w:rPr>
      </w:pPr>
      <w:r w:rsidRPr="763B4596">
        <w:rPr>
          <w:rFonts w:ascii="Raleway" w:eastAsia="Raleway" w:hAnsi="Raleway" w:cs="Raleway"/>
          <w:color w:val="0F1115"/>
          <w:lang w:val="es-MX"/>
        </w:rPr>
        <w:t>En AC: El análisis fasorial revela que los componentes almacenadores de energía introducen desfases angulares característicos. Los capacitores producen adelantos de corriente de 90°, mientras los inductores generan retrasos de 90°. La impedancia se convierte en el parámetro crítico, dependiente de la frecuencia.</w:t>
      </w:r>
    </w:p>
    <w:p w14:paraId="68C00154" w14:textId="68EB89DD" w:rsidR="046D2974" w:rsidRDefault="485C8B3A" w:rsidP="5F780CBD">
      <w:pPr>
        <w:shd w:val="clear" w:color="auto" w:fill="FFFFFF" w:themeFill="background1"/>
        <w:spacing w:before="240" w:after="240" w:line="360" w:lineRule="auto"/>
        <w:rPr>
          <w:rFonts w:ascii="Raleway" w:eastAsia="Raleway" w:hAnsi="Raleway" w:cs="Raleway"/>
          <w:color w:val="0F1115"/>
          <w:lang w:val="es-MX"/>
        </w:rPr>
      </w:pPr>
      <w:r w:rsidRPr="763B4596">
        <w:rPr>
          <w:rFonts w:ascii="Raleway" w:eastAsia="Raleway" w:hAnsi="Raleway" w:cs="Raleway"/>
          <w:color w:val="0F1115"/>
          <w:lang w:val="es-MX"/>
        </w:rPr>
        <w:t>En DC: El comportamiento está dominado por constantes de tiempo (τ = RC o L/R) que gobiernan los transitorios exponenciales. Los estados estacionarios muestran condiciones límite: capacitores como circuitos abiertos e inductores como cortocircuitos.</w:t>
      </w:r>
    </w:p>
    <w:p w14:paraId="62F64CEC" w14:textId="573DD684" w:rsidR="046D2974" w:rsidRDefault="485C8B3A" w:rsidP="5F780CBD">
      <w:pPr>
        <w:shd w:val="clear" w:color="auto" w:fill="FFFFFF" w:themeFill="background1"/>
        <w:spacing w:before="240" w:after="240" w:line="360" w:lineRule="auto"/>
        <w:rPr>
          <w:rFonts w:ascii="Raleway" w:eastAsia="Raleway" w:hAnsi="Raleway" w:cs="Raleway"/>
          <w:color w:val="0F1115"/>
          <w:lang w:val="es-MX"/>
        </w:rPr>
      </w:pPr>
      <w:r w:rsidRPr="763B4596">
        <w:rPr>
          <w:rFonts w:ascii="Raleway" w:eastAsia="Raleway" w:hAnsi="Raleway" w:cs="Raleway"/>
          <w:color w:val="0F1115"/>
          <w:lang w:val="es-MX"/>
        </w:rPr>
        <w:t>Estas diferencias explican por qué el mismo circuito puede servir funciones opuestas según sea operado en régimen AC o DC, demostrando la importancia de seleccionar el modelo adecuado según la aplicación específica.</w:t>
      </w:r>
    </w:p>
    <w:p w14:paraId="4E483786" w14:textId="703872B9" w:rsidR="046D2974" w:rsidRDefault="046D2974" w:rsidP="00C4083F">
      <w:pPr>
        <w:spacing w:line="360" w:lineRule="auto"/>
        <w:rPr>
          <w:rFonts w:ascii="Raleway" w:eastAsia="Raleway" w:hAnsi="Raleway" w:cs="Raleway"/>
          <w:lang w:val="es-MX"/>
        </w:rPr>
      </w:pPr>
    </w:p>
    <w:p w14:paraId="539B6E91" w14:textId="361EFC3A" w:rsidR="00904A13" w:rsidRPr="005B6FCE" w:rsidRDefault="00C81458" w:rsidP="00C4083F">
      <w:pPr>
        <w:pStyle w:val="Ttulo1"/>
        <w:spacing w:line="360" w:lineRule="auto"/>
        <w:rPr>
          <w:rFonts w:ascii="Raleway" w:eastAsia="Raleway" w:hAnsi="Raleway" w:cs="Raleway"/>
          <w:b/>
          <w:color w:val="7030A0"/>
          <w:sz w:val="24"/>
          <w:szCs w:val="24"/>
          <w:lang w:val="es-MX"/>
        </w:rPr>
      </w:pPr>
      <w:bookmarkStart w:id="21" w:name="_Toc208095060"/>
      <w:r w:rsidRPr="62DC7D21">
        <w:rPr>
          <w:rFonts w:ascii="Raleway" w:eastAsia="Raleway" w:hAnsi="Raleway" w:cs="Raleway"/>
          <w:b/>
          <w:color w:val="7030A0"/>
          <w:sz w:val="24"/>
          <w:szCs w:val="24"/>
          <w:lang w:val="es-MX"/>
        </w:rPr>
        <w:t>Bibliografía</w:t>
      </w:r>
      <w:bookmarkEnd w:id="21"/>
    </w:p>
    <w:p w14:paraId="284A469A" w14:textId="43E19295" w:rsidR="2C93D880" w:rsidRDefault="2C93D880" w:rsidP="0623B9B3">
      <w:pPr>
        <w:spacing w:line="360" w:lineRule="auto"/>
        <w:rPr>
          <w:rFonts w:ascii="Raleway" w:eastAsia="Raleway" w:hAnsi="Raleway" w:cs="Raleway"/>
        </w:rPr>
      </w:pPr>
      <w:r w:rsidRPr="792395E3">
        <w:rPr>
          <w:rFonts w:ascii="Raleway" w:eastAsia="Raleway" w:hAnsi="Raleway" w:cs="Raleway"/>
        </w:rPr>
        <w:t xml:space="preserve">Alexander, C. K., &amp; </w:t>
      </w:r>
      <w:proofErr w:type="spellStart"/>
      <w:r w:rsidRPr="792395E3">
        <w:rPr>
          <w:rFonts w:ascii="Raleway" w:eastAsia="Raleway" w:hAnsi="Raleway" w:cs="Raleway"/>
        </w:rPr>
        <w:t>Sadiku</w:t>
      </w:r>
      <w:proofErr w:type="spellEnd"/>
      <w:r w:rsidRPr="792395E3">
        <w:rPr>
          <w:rFonts w:ascii="Raleway" w:eastAsia="Raleway" w:hAnsi="Raleway" w:cs="Raleway"/>
        </w:rPr>
        <w:t xml:space="preserve">, M. N. O. (2013). </w:t>
      </w:r>
      <w:r w:rsidRPr="792395E3">
        <w:rPr>
          <w:rFonts w:ascii="Raleway" w:eastAsia="Raleway" w:hAnsi="Raleway" w:cs="Raleway"/>
          <w:i/>
        </w:rPr>
        <w:t>Fundamentos de circuitos eléctricos</w:t>
      </w:r>
      <w:r w:rsidRPr="792395E3">
        <w:rPr>
          <w:rFonts w:ascii="Raleway" w:eastAsia="Raleway" w:hAnsi="Raleway" w:cs="Raleway"/>
        </w:rPr>
        <w:t xml:space="preserve"> (5ª ed.). McGraw-Hill.</w:t>
      </w:r>
    </w:p>
    <w:p w14:paraId="35605BD3" w14:textId="565F0B68" w:rsidR="2C93D880" w:rsidRDefault="2C93D880" w:rsidP="68D11797">
      <w:pPr>
        <w:shd w:val="clear" w:color="auto" w:fill="FFFFFF" w:themeFill="background1"/>
        <w:spacing w:before="180" w:after="180" w:line="360" w:lineRule="auto"/>
        <w:rPr>
          <w:rFonts w:ascii="Raleway" w:eastAsia="Raleway" w:hAnsi="Raleway" w:cs="Raleway"/>
        </w:rPr>
      </w:pPr>
      <w:r w:rsidRPr="792395E3">
        <w:rPr>
          <w:rFonts w:ascii="Raleway" w:eastAsia="Raleway" w:hAnsi="Raleway" w:cs="Raleway"/>
          <w:lang w:val="es-ES"/>
        </w:rPr>
        <w:t xml:space="preserve">Khan Academy. (2021). </w:t>
      </w:r>
      <w:r w:rsidRPr="792395E3">
        <w:rPr>
          <w:rFonts w:ascii="Raleway" w:eastAsia="Raleway" w:hAnsi="Raleway" w:cs="Raleway"/>
          <w:i/>
          <w:lang w:val="es-ES"/>
        </w:rPr>
        <w:t>Circuitos RC y RL</w:t>
      </w:r>
      <w:r w:rsidRPr="792395E3">
        <w:rPr>
          <w:rFonts w:ascii="Raleway" w:eastAsia="Raleway" w:hAnsi="Raleway" w:cs="Raleway"/>
          <w:lang w:val="es-ES"/>
        </w:rPr>
        <w:t xml:space="preserve">. Recuperado de </w:t>
      </w:r>
      <w:hyperlink r:id="rId31">
        <w:r w:rsidRPr="792395E3">
          <w:rPr>
            <w:rStyle w:val="Hipervnculo"/>
            <w:rFonts w:ascii="Raleway" w:eastAsia="Raleway" w:hAnsi="Raleway" w:cs="Raleway"/>
            <w:color w:val="auto"/>
            <w:u w:val="none"/>
            <w:lang w:val="es-ES"/>
          </w:rPr>
          <w:t>https://es.khanacademy.org/science/electrical-engineering</w:t>
        </w:r>
      </w:hyperlink>
    </w:p>
    <w:p w14:paraId="2ED4DA4E" w14:textId="0173AE68" w:rsidR="2C93D880" w:rsidRDefault="2C93D880" w:rsidP="62DC7D21">
      <w:pPr>
        <w:spacing w:line="360" w:lineRule="auto"/>
        <w:rPr>
          <w:rFonts w:ascii="Raleway" w:eastAsia="Raleway" w:hAnsi="Raleway" w:cs="Raleway"/>
        </w:rPr>
      </w:pPr>
      <w:proofErr w:type="spellStart"/>
      <w:r w:rsidRPr="792395E3">
        <w:rPr>
          <w:rFonts w:ascii="Raleway" w:eastAsia="Raleway" w:hAnsi="Raleway" w:cs="Raleway"/>
          <w:lang w:val="es-ES"/>
        </w:rPr>
        <w:t>HyperPhysics</w:t>
      </w:r>
      <w:proofErr w:type="spellEnd"/>
      <w:r w:rsidRPr="792395E3">
        <w:rPr>
          <w:rFonts w:ascii="Raleway" w:eastAsia="Raleway" w:hAnsi="Raleway" w:cs="Raleway"/>
          <w:lang w:val="es-ES"/>
        </w:rPr>
        <w:t xml:space="preserve">. (2020). </w:t>
      </w:r>
      <w:r w:rsidRPr="792395E3">
        <w:rPr>
          <w:rFonts w:ascii="Raleway" w:eastAsia="Raleway" w:hAnsi="Raleway" w:cs="Raleway"/>
          <w:i/>
          <w:lang w:val="es-ES"/>
        </w:rPr>
        <w:t>Conceptos de circuitos RLC</w:t>
      </w:r>
      <w:r w:rsidRPr="792395E3">
        <w:rPr>
          <w:rFonts w:ascii="Raleway" w:eastAsia="Raleway" w:hAnsi="Raleway" w:cs="Raleway"/>
          <w:lang w:val="es-ES"/>
        </w:rPr>
        <w:t xml:space="preserve">. Georgia State University. Recuperado de </w:t>
      </w:r>
      <w:hyperlink r:id="rId32">
        <w:r w:rsidRPr="792395E3">
          <w:rPr>
            <w:rStyle w:val="Hipervnculo"/>
            <w:rFonts w:ascii="Raleway" w:eastAsia="Raleway" w:hAnsi="Raleway" w:cs="Raleway"/>
            <w:color w:val="auto"/>
            <w:u w:val="none"/>
            <w:lang w:val="es-ES"/>
          </w:rPr>
          <w:t>http://hyperphysics.phy-astr.gsu.edu/hbasees/electric/accir.html</w:t>
        </w:r>
      </w:hyperlink>
    </w:p>
    <w:p w14:paraId="102163D8" w14:textId="2DDF3A2F" w:rsidR="00904A13" w:rsidRDefault="2C93D880" w:rsidP="3A6CDF54">
      <w:pPr>
        <w:spacing w:line="360" w:lineRule="auto"/>
        <w:rPr>
          <w:rFonts w:ascii="Raleway" w:eastAsia="Raleway" w:hAnsi="Raleway" w:cs="Raleway"/>
        </w:rPr>
      </w:pPr>
      <w:r w:rsidRPr="792395E3">
        <w:rPr>
          <w:rFonts w:ascii="Raleway" w:eastAsia="Raleway" w:hAnsi="Raleway" w:cs="Raleway"/>
        </w:rPr>
        <w:t xml:space="preserve">Johnson, D. E., </w:t>
      </w:r>
      <w:proofErr w:type="spellStart"/>
      <w:r w:rsidRPr="792395E3">
        <w:rPr>
          <w:rFonts w:ascii="Raleway" w:eastAsia="Raleway" w:hAnsi="Raleway" w:cs="Raleway"/>
        </w:rPr>
        <w:t>Hilburn</w:t>
      </w:r>
      <w:proofErr w:type="spellEnd"/>
      <w:r w:rsidRPr="792395E3">
        <w:rPr>
          <w:rFonts w:ascii="Raleway" w:eastAsia="Raleway" w:hAnsi="Raleway" w:cs="Raleway"/>
        </w:rPr>
        <w:t xml:space="preserve">, J. L., &amp; Johnson, J. R. (2014). </w:t>
      </w:r>
      <w:proofErr w:type="spellStart"/>
      <w:r w:rsidRPr="792395E3">
        <w:rPr>
          <w:rFonts w:ascii="Raleway" w:eastAsia="Raleway" w:hAnsi="Raleway" w:cs="Raleway"/>
          <w:i/>
        </w:rPr>
        <w:t>Análisis</w:t>
      </w:r>
      <w:proofErr w:type="spellEnd"/>
      <w:r w:rsidRPr="792395E3">
        <w:rPr>
          <w:rFonts w:ascii="Raleway" w:eastAsia="Raleway" w:hAnsi="Raleway" w:cs="Raleway"/>
          <w:i/>
        </w:rPr>
        <w:t xml:space="preserve"> básico de circuitos eléctricos</w:t>
      </w:r>
      <w:r w:rsidRPr="792395E3">
        <w:rPr>
          <w:rFonts w:ascii="Raleway" w:eastAsia="Raleway" w:hAnsi="Raleway" w:cs="Raleway"/>
        </w:rPr>
        <w:t xml:space="preserve"> (2ª ed.). Prentice-Hall.</w:t>
      </w:r>
    </w:p>
    <w:sectPr w:rsidR="00904A13" w:rsidSect="00634E58">
      <w:footerReference w:type="default" r:id="rId33"/>
      <w:type w:val="continuous"/>
      <w:pgSz w:w="11906" w:h="16838"/>
      <w:pgMar w:top="1440" w:right="1440" w:bottom="1440" w:left="1440" w:header="708" w:footer="708" w:gutter="0"/>
      <w:pgBorders w:offsetFrom="page">
        <w:top w:val="single" w:sz="18" w:space="24" w:color="7030A0"/>
        <w:left w:val="single" w:sz="18" w:space="24" w:color="7030A0"/>
        <w:bottom w:val="single" w:sz="18" w:space="24" w:color="7030A0"/>
        <w:right w:val="single" w:sz="18" w:space="24" w:color="7030A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126E71" w14:textId="77777777" w:rsidR="00A90858" w:rsidRDefault="00A90858" w:rsidP="00AB1333">
      <w:pPr>
        <w:spacing w:after="0" w:line="240" w:lineRule="auto"/>
      </w:pPr>
      <w:r>
        <w:separator/>
      </w:r>
    </w:p>
  </w:endnote>
  <w:endnote w:type="continuationSeparator" w:id="0">
    <w:p w14:paraId="39D04E07" w14:textId="77777777" w:rsidR="00A90858" w:rsidRDefault="00A90858" w:rsidP="00AB13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panose1 w:val="00000000000000000000"/>
    <w:charset w:val="00"/>
    <w:family w:val="auto"/>
    <w:pitch w:val="variable"/>
    <w:sig w:usb0="A00002FF" w:usb1="5000205B" w:usb2="00000000" w:usb3="00000000" w:csb0="00000197"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 w:name="system-ui">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es-MX"/>
      </w:rPr>
      <w:id w:val="-794761544"/>
      <w:docPartObj>
        <w:docPartGallery w:val="Page Numbers (Bottom of Page)"/>
        <w:docPartUnique/>
      </w:docPartObj>
    </w:sdtPr>
    <w:sdtEndPr/>
    <w:sdtContent>
      <w:p w14:paraId="43AE1BF0" w14:textId="472818E9" w:rsidR="00634E58" w:rsidRDefault="00634E58">
        <w:pPr>
          <w:pStyle w:val="Piedepgina"/>
          <w:jc w:val="center"/>
        </w:pPr>
        <w:r>
          <w:rPr>
            <w:lang w:val="es-MX"/>
          </w:rPr>
          <w:t>[</w:t>
        </w:r>
        <w:r>
          <w:fldChar w:fldCharType="begin"/>
        </w:r>
        <w:r>
          <w:instrText>PAGE   \* MERGEFORMAT</w:instrText>
        </w:r>
        <w:r>
          <w:fldChar w:fldCharType="separate"/>
        </w:r>
        <w:r>
          <w:rPr>
            <w:lang w:val="es-MX"/>
          </w:rPr>
          <w:t>2</w:t>
        </w:r>
        <w:r>
          <w:fldChar w:fldCharType="end"/>
        </w:r>
        <w:r>
          <w:rPr>
            <w:lang w:val="es-MX"/>
          </w:rPr>
          <w:t>]</w:t>
        </w:r>
      </w:p>
    </w:sdtContent>
  </w:sdt>
  <w:p w14:paraId="55939800" w14:textId="716B7D2D" w:rsidR="00AB1333" w:rsidRDefault="00AB13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FB8E22" w14:textId="77777777" w:rsidR="00A90858" w:rsidRDefault="00A90858" w:rsidP="00AB1333">
      <w:pPr>
        <w:spacing w:after="0" w:line="240" w:lineRule="auto"/>
      </w:pPr>
      <w:r>
        <w:separator/>
      </w:r>
    </w:p>
  </w:footnote>
  <w:footnote w:type="continuationSeparator" w:id="0">
    <w:p w14:paraId="28173A66" w14:textId="77777777" w:rsidR="00A90858" w:rsidRDefault="00A90858" w:rsidP="00AB133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2yHeyjaU4Ezwxe" int2:id="0nrfCfiR">
      <int2:state int2:value="Rejected" int2:type="spell"/>
    </int2:textHash>
    <int2:textHash int2:hashCode="XwZHUAs6jnFqqY" int2:id="0yMLnp2t">
      <int2:state int2:value="Rejected" int2:type="spell"/>
    </int2:textHash>
    <int2:textHash int2:hashCode="gDntcQs8DAFU+z" int2:id="4314416s">
      <int2:state int2:value="Rejected" int2:type="spell"/>
    </int2:textHash>
    <int2:textHash int2:hashCode="7bFSmhgps5DzBg" int2:id="DIW9T662">
      <int2:state int2:value="Rejected" int2:type="spell"/>
    </int2:textHash>
    <int2:textHash int2:hashCode="IHll7DpbGEx4AB" int2:id="H6ggda0H">
      <int2:state int2:value="Rejected" int2:type="spell"/>
    </int2:textHash>
    <int2:textHash int2:hashCode="3Hbp8MAAbo+Rng" int2:id="HkxNVsUT">
      <int2:state int2:value="Rejected" int2:type="spell"/>
    </int2:textHash>
    <int2:textHash int2:hashCode="Cnyc34f6WeB1pu" int2:id="I3pOQc48">
      <int2:state int2:value="Rejected" int2:type="spell"/>
    </int2:textHash>
    <int2:textHash int2:hashCode="1H6TayTXyPPgKR" int2:id="OmJeI6Wo">
      <int2:state int2:value="Rejected" int2:type="spell"/>
    </int2:textHash>
    <int2:textHash int2:hashCode="CUsP4OMChUrxMR" int2:id="QLssLqMp">
      <int2:state int2:value="Rejected" int2:type="spell"/>
    </int2:textHash>
    <int2:textHash int2:hashCode="/nWQfRfVwDdqgZ" int2:id="QQ5KCAXw">
      <int2:state int2:value="Rejected" int2:type="spell"/>
    </int2:textHash>
    <int2:textHash int2:hashCode="r3wfl7FhlyyX3S" int2:id="Tlm7LxC6">
      <int2:state int2:value="Rejected" int2:type="spell"/>
    </int2:textHash>
    <int2:textHash int2:hashCode="3AgVG0R03wUu8M" int2:id="W0eoDBXr">
      <int2:state int2:value="Rejected" int2:type="spell"/>
    </int2:textHash>
    <int2:textHash int2:hashCode="JhSkWA0H6mifa5" int2:id="cP3tzm6S">
      <int2:state int2:value="Rejected" int2:type="spell"/>
    </int2:textHash>
    <int2:textHash int2:hashCode="mQRBkTMBUpiZCX" int2:id="dLQ0qwD3">
      <int2:state int2:value="Rejected" int2:type="spell"/>
    </int2:textHash>
    <int2:textHash int2:hashCode="Tx6k8J2yqq+wqS" int2:id="eM4p8mFx">
      <int2:state int2:value="Rejected" int2:type="spell"/>
    </int2:textHash>
    <int2:textHash int2:hashCode="dB1Q1h6PjJzsL0" int2:id="f2PQEoXq">
      <int2:state int2:value="Rejected" int2:type="spell"/>
    </int2:textHash>
    <int2:textHash int2:hashCode="sfblEOsPAVudK9" int2:id="hjNk54HQ">
      <int2:state int2:value="Rejected" int2:type="spell"/>
    </int2:textHash>
    <int2:textHash int2:hashCode="ehxXSUupAOW0JO" int2:id="hlDke9tC">
      <int2:state int2:value="Rejected" int2:type="spell"/>
    </int2:textHash>
    <int2:textHash int2:hashCode="p3jFdDvBAKJXzK" int2:id="iWoTPYsi">
      <int2:state int2:value="Rejected" int2:type="spell"/>
    </int2:textHash>
    <int2:textHash int2:hashCode="Y46PAXFXWGQybw" int2:id="kHSeERgk">
      <int2:state int2:value="Rejected" int2:type="spell"/>
    </int2:textHash>
    <int2:textHash int2:hashCode="3TvEKyy7p5KjcR" int2:id="pwJj9kWL">
      <int2:state int2:value="Rejected" int2:type="spell"/>
    </int2:textHash>
    <int2:textHash int2:hashCode="2BSPH6Ym0faUeR" int2:id="q2sXJe3h">
      <int2:state int2:value="Rejected" int2:type="spell"/>
    </int2:textHash>
    <int2:textHash int2:hashCode="br+MTfM2ScivJi" int2:id="ryyEGYwz">
      <int2:state int2:value="Rejected" int2:type="spell"/>
    </int2:textHash>
    <int2:textHash int2:hashCode="C67v9UbklVhuaA" int2:id="t83liDHE">
      <int2:state int2:value="Rejected" int2:type="spell"/>
    </int2:textHash>
    <int2:textHash int2:hashCode="NfCLS6JZfYR0l5" int2:id="tHZmMf9q">
      <int2:state int2:value="Rejected" int2:type="spell"/>
    </int2:textHash>
    <int2:textHash int2:hashCode="7tVg04anO3cDwN" int2:id="z4cEeVxN">
      <int2:state int2:value="Rejected" int2:type="spell"/>
    </int2:textHash>
    <int2:bookmark int2:bookmarkName="_Int_aAUrgxu1" int2:invalidationBookmarkName="" int2:hashCode="LMhze2ckB0FZjy" int2:id="Vyak1gyS">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91FBC"/>
    <w:multiLevelType w:val="hybridMultilevel"/>
    <w:tmpl w:val="8C48447C"/>
    <w:lvl w:ilvl="0" w:tplc="95181F0C">
      <w:start w:val="1"/>
      <w:numFmt w:val="bullet"/>
      <w:lvlText w:val=""/>
      <w:lvlJc w:val="left"/>
      <w:pPr>
        <w:ind w:left="720" w:hanging="360"/>
      </w:pPr>
      <w:rPr>
        <w:rFonts w:ascii="Symbol" w:hAnsi="Symbol" w:hint="default"/>
      </w:rPr>
    </w:lvl>
    <w:lvl w:ilvl="1" w:tplc="87043A2C">
      <w:start w:val="1"/>
      <w:numFmt w:val="bullet"/>
      <w:lvlText w:val="o"/>
      <w:lvlJc w:val="left"/>
      <w:pPr>
        <w:ind w:left="1440" w:hanging="360"/>
      </w:pPr>
      <w:rPr>
        <w:rFonts w:ascii="Courier New" w:hAnsi="Courier New" w:hint="default"/>
      </w:rPr>
    </w:lvl>
    <w:lvl w:ilvl="2" w:tplc="2D9402E8">
      <w:start w:val="1"/>
      <w:numFmt w:val="bullet"/>
      <w:lvlText w:val=""/>
      <w:lvlJc w:val="left"/>
      <w:pPr>
        <w:ind w:left="2160" w:hanging="360"/>
      </w:pPr>
      <w:rPr>
        <w:rFonts w:ascii="Wingdings" w:hAnsi="Wingdings" w:hint="default"/>
      </w:rPr>
    </w:lvl>
    <w:lvl w:ilvl="3" w:tplc="B582D53E">
      <w:start w:val="1"/>
      <w:numFmt w:val="bullet"/>
      <w:lvlText w:val=""/>
      <w:lvlJc w:val="left"/>
      <w:pPr>
        <w:ind w:left="2880" w:hanging="360"/>
      </w:pPr>
      <w:rPr>
        <w:rFonts w:ascii="Symbol" w:hAnsi="Symbol" w:hint="default"/>
      </w:rPr>
    </w:lvl>
    <w:lvl w:ilvl="4" w:tplc="65863E0C">
      <w:start w:val="1"/>
      <w:numFmt w:val="bullet"/>
      <w:lvlText w:val="o"/>
      <w:lvlJc w:val="left"/>
      <w:pPr>
        <w:ind w:left="3600" w:hanging="360"/>
      </w:pPr>
      <w:rPr>
        <w:rFonts w:ascii="Courier New" w:hAnsi="Courier New" w:hint="default"/>
      </w:rPr>
    </w:lvl>
    <w:lvl w:ilvl="5" w:tplc="B9CE825C">
      <w:start w:val="1"/>
      <w:numFmt w:val="bullet"/>
      <w:lvlText w:val=""/>
      <w:lvlJc w:val="left"/>
      <w:pPr>
        <w:ind w:left="4320" w:hanging="360"/>
      </w:pPr>
      <w:rPr>
        <w:rFonts w:ascii="Wingdings" w:hAnsi="Wingdings" w:hint="default"/>
      </w:rPr>
    </w:lvl>
    <w:lvl w:ilvl="6" w:tplc="9620E0E2">
      <w:start w:val="1"/>
      <w:numFmt w:val="bullet"/>
      <w:lvlText w:val=""/>
      <w:lvlJc w:val="left"/>
      <w:pPr>
        <w:ind w:left="5040" w:hanging="360"/>
      </w:pPr>
      <w:rPr>
        <w:rFonts w:ascii="Symbol" w:hAnsi="Symbol" w:hint="default"/>
      </w:rPr>
    </w:lvl>
    <w:lvl w:ilvl="7" w:tplc="D09EF476">
      <w:start w:val="1"/>
      <w:numFmt w:val="bullet"/>
      <w:lvlText w:val="o"/>
      <w:lvlJc w:val="left"/>
      <w:pPr>
        <w:ind w:left="5760" w:hanging="360"/>
      </w:pPr>
      <w:rPr>
        <w:rFonts w:ascii="Courier New" w:hAnsi="Courier New" w:hint="default"/>
      </w:rPr>
    </w:lvl>
    <w:lvl w:ilvl="8" w:tplc="0894979E">
      <w:start w:val="1"/>
      <w:numFmt w:val="bullet"/>
      <w:lvlText w:val=""/>
      <w:lvlJc w:val="left"/>
      <w:pPr>
        <w:ind w:left="6480" w:hanging="360"/>
      </w:pPr>
      <w:rPr>
        <w:rFonts w:ascii="Wingdings" w:hAnsi="Wingdings" w:hint="default"/>
      </w:rPr>
    </w:lvl>
  </w:abstractNum>
  <w:abstractNum w:abstractNumId="1" w15:restartNumberingAfterBreak="0">
    <w:nsid w:val="0571606E"/>
    <w:multiLevelType w:val="hybridMultilevel"/>
    <w:tmpl w:val="DF1AACF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6712B0"/>
    <w:multiLevelType w:val="hybridMultilevel"/>
    <w:tmpl w:val="85769A6E"/>
    <w:lvl w:ilvl="0" w:tplc="FFFFFFFF">
      <w:start w:val="1"/>
      <w:numFmt w:val="lowerLetter"/>
      <w:lvlText w:val="%1)"/>
      <w:lvlJc w:val="left"/>
      <w:pPr>
        <w:ind w:left="720" w:hanging="360"/>
      </w:pPr>
    </w:lvl>
    <w:lvl w:ilvl="1" w:tplc="FFFFFFFF">
      <w:start w:val="1"/>
      <w:numFmt w:val="lowerLetter"/>
      <w:lvlText w:val="%2."/>
      <w:lvlJc w:val="left"/>
      <w:pPr>
        <w:ind w:left="1440" w:hanging="360"/>
      </w:pPr>
      <w:rPr>
        <w:sz w:val="22"/>
        <w:szCs w:val="2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EC8BB8"/>
    <w:multiLevelType w:val="hybridMultilevel"/>
    <w:tmpl w:val="4986FD10"/>
    <w:lvl w:ilvl="0" w:tplc="16122820">
      <w:start w:val="1"/>
      <w:numFmt w:val="bullet"/>
      <w:lvlText w:val=""/>
      <w:lvlJc w:val="left"/>
      <w:pPr>
        <w:ind w:left="720" w:hanging="360"/>
      </w:pPr>
      <w:rPr>
        <w:rFonts w:ascii="Symbol" w:hAnsi="Symbol" w:hint="default"/>
      </w:rPr>
    </w:lvl>
    <w:lvl w:ilvl="1" w:tplc="BB5C4ADA">
      <w:start w:val="1"/>
      <w:numFmt w:val="bullet"/>
      <w:lvlText w:val="o"/>
      <w:lvlJc w:val="left"/>
      <w:pPr>
        <w:ind w:left="1440" w:hanging="360"/>
      </w:pPr>
      <w:rPr>
        <w:rFonts w:ascii="Courier New" w:hAnsi="Courier New" w:hint="default"/>
      </w:rPr>
    </w:lvl>
    <w:lvl w:ilvl="2" w:tplc="094E7642">
      <w:start w:val="1"/>
      <w:numFmt w:val="bullet"/>
      <w:lvlText w:val=""/>
      <w:lvlJc w:val="left"/>
      <w:pPr>
        <w:ind w:left="2160" w:hanging="360"/>
      </w:pPr>
      <w:rPr>
        <w:rFonts w:ascii="Wingdings" w:hAnsi="Wingdings" w:hint="default"/>
      </w:rPr>
    </w:lvl>
    <w:lvl w:ilvl="3" w:tplc="2AC2E028">
      <w:start w:val="1"/>
      <w:numFmt w:val="bullet"/>
      <w:lvlText w:val=""/>
      <w:lvlJc w:val="left"/>
      <w:pPr>
        <w:ind w:left="2880" w:hanging="360"/>
      </w:pPr>
      <w:rPr>
        <w:rFonts w:ascii="Symbol" w:hAnsi="Symbol" w:hint="default"/>
      </w:rPr>
    </w:lvl>
    <w:lvl w:ilvl="4" w:tplc="F6E8ACB8">
      <w:start w:val="1"/>
      <w:numFmt w:val="bullet"/>
      <w:lvlText w:val="o"/>
      <w:lvlJc w:val="left"/>
      <w:pPr>
        <w:ind w:left="3600" w:hanging="360"/>
      </w:pPr>
      <w:rPr>
        <w:rFonts w:ascii="Courier New" w:hAnsi="Courier New" w:hint="default"/>
      </w:rPr>
    </w:lvl>
    <w:lvl w:ilvl="5" w:tplc="A8543520">
      <w:start w:val="1"/>
      <w:numFmt w:val="bullet"/>
      <w:lvlText w:val=""/>
      <w:lvlJc w:val="left"/>
      <w:pPr>
        <w:ind w:left="4320" w:hanging="360"/>
      </w:pPr>
      <w:rPr>
        <w:rFonts w:ascii="Wingdings" w:hAnsi="Wingdings" w:hint="default"/>
      </w:rPr>
    </w:lvl>
    <w:lvl w:ilvl="6" w:tplc="6D56DD3C">
      <w:start w:val="1"/>
      <w:numFmt w:val="bullet"/>
      <w:lvlText w:val=""/>
      <w:lvlJc w:val="left"/>
      <w:pPr>
        <w:ind w:left="5040" w:hanging="360"/>
      </w:pPr>
      <w:rPr>
        <w:rFonts w:ascii="Symbol" w:hAnsi="Symbol" w:hint="default"/>
      </w:rPr>
    </w:lvl>
    <w:lvl w:ilvl="7" w:tplc="E21E41CE">
      <w:start w:val="1"/>
      <w:numFmt w:val="bullet"/>
      <w:lvlText w:val="o"/>
      <w:lvlJc w:val="left"/>
      <w:pPr>
        <w:ind w:left="5760" w:hanging="360"/>
      </w:pPr>
      <w:rPr>
        <w:rFonts w:ascii="Courier New" w:hAnsi="Courier New" w:hint="default"/>
      </w:rPr>
    </w:lvl>
    <w:lvl w:ilvl="8" w:tplc="015A4F20">
      <w:start w:val="1"/>
      <w:numFmt w:val="bullet"/>
      <w:lvlText w:val=""/>
      <w:lvlJc w:val="left"/>
      <w:pPr>
        <w:ind w:left="6480" w:hanging="360"/>
      </w:pPr>
      <w:rPr>
        <w:rFonts w:ascii="Wingdings" w:hAnsi="Wingdings" w:hint="default"/>
      </w:rPr>
    </w:lvl>
  </w:abstractNum>
  <w:abstractNum w:abstractNumId="4" w15:restartNumberingAfterBreak="0">
    <w:nsid w:val="10F66A78"/>
    <w:multiLevelType w:val="hybridMultilevel"/>
    <w:tmpl w:val="95100D5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72D4528"/>
    <w:multiLevelType w:val="hybridMultilevel"/>
    <w:tmpl w:val="4DAC1B42"/>
    <w:lvl w:ilvl="0" w:tplc="D8FCDC7E">
      <w:numFmt w:val="bullet"/>
      <w:lvlText w:val="-"/>
      <w:lvlJc w:val="left"/>
      <w:pPr>
        <w:ind w:left="1080" w:hanging="360"/>
      </w:pPr>
      <w:rPr>
        <w:rFonts w:ascii="Raleway" w:eastAsiaTheme="minorHAnsi" w:hAnsi="Raleway" w:cstheme="minorBid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207849AF"/>
    <w:multiLevelType w:val="hybridMultilevel"/>
    <w:tmpl w:val="48C2B0E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234558A"/>
    <w:multiLevelType w:val="hybridMultilevel"/>
    <w:tmpl w:val="256A9F8C"/>
    <w:lvl w:ilvl="0" w:tplc="75A0069E">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9240BB3"/>
    <w:multiLevelType w:val="hybridMultilevel"/>
    <w:tmpl w:val="0E5092F2"/>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DC6BD62"/>
    <w:multiLevelType w:val="hybridMultilevel"/>
    <w:tmpl w:val="822EB3A8"/>
    <w:lvl w:ilvl="0" w:tplc="D6B0CDD4">
      <w:start w:val="1"/>
      <w:numFmt w:val="bullet"/>
      <w:lvlText w:val=""/>
      <w:lvlJc w:val="left"/>
      <w:pPr>
        <w:ind w:left="720" w:hanging="360"/>
      </w:pPr>
      <w:rPr>
        <w:rFonts w:ascii="Symbol" w:hAnsi="Symbol" w:hint="default"/>
      </w:rPr>
    </w:lvl>
    <w:lvl w:ilvl="1" w:tplc="FDAC6A20">
      <w:start w:val="1"/>
      <w:numFmt w:val="bullet"/>
      <w:lvlText w:val="o"/>
      <w:lvlJc w:val="left"/>
      <w:pPr>
        <w:ind w:left="1440" w:hanging="360"/>
      </w:pPr>
      <w:rPr>
        <w:rFonts w:ascii="Courier New" w:hAnsi="Courier New" w:hint="default"/>
      </w:rPr>
    </w:lvl>
    <w:lvl w:ilvl="2" w:tplc="E60C17E6">
      <w:start w:val="1"/>
      <w:numFmt w:val="bullet"/>
      <w:lvlText w:val=""/>
      <w:lvlJc w:val="left"/>
      <w:pPr>
        <w:ind w:left="2160" w:hanging="360"/>
      </w:pPr>
      <w:rPr>
        <w:rFonts w:ascii="Wingdings" w:hAnsi="Wingdings" w:hint="default"/>
      </w:rPr>
    </w:lvl>
    <w:lvl w:ilvl="3" w:tplc="4EDA7504">
      <w:start w:val="1"/>
      <w:numFmt w:val="bullet"/>
      <w:lvlText w:val=""/>
      <w:lvlJc w:val="left"/>
      <w:pPr>
        <w:ind w:left="2880" w:hanging="360"/>
      </w:pPr>
      <w:rPr>
        <w:rFonts w:ascii="Symbol" w:hAnsi="Symbol" w:hint="default"/>
      </w:rPr>
    </w:lvl>
    <w:lvl w:ilvl="4" w:tplc="82EAE062">
      <w:start w:val="1"/>
      <w:numFmt w:val="bullet"/>
      <w:lvlText w:val="o"/>
      <w:lvlJc w:val="left"/>
      <w:pPr>
        <w:ind w:left="3600" w:hanging="360"/>
      </w:pPr>
      <w:rPr>
        <w:rFonts w:ascii="Courier New" w:hAnsi="Courier New" w:hint="default"/>
      </w:rPr>
    </w:lvl>
    <w:lvl w:ilvl="5" w:tplc="8EDE76B4">
      <w:start w:val="1"/>
      <w:numFmt w:val="bullet"/>
      <w:lvlText w:val=""/>
      <w:lvlJc w:val="left"/>
      <w:pPr>
        <w:ind w:left="4320" w:hanging="360"/>
      </w:pPr>
      <w:rPr>
        <w:rFonts w:ascii="Wingdings" w:hAnsi="Wingdings" w:hint="default"/>
      </w:rPr>
    </w:lvl>
    <w:lvl w:ilvl="6" w:tplc="76DC32AA">
      <w:start w:val="1"/>
      <w:numFmt w:val="bullet"/>
      <w:lvlText w:val=""/>
      <w:lvlJc w:val="left"/>
      <w:pPr>
        <w:ind w:left="5040" w:hanging="360"/>
      </w:pPr>
      <w:rPr>
        <w:rFonts w:ascii="Symbol" w:hAnsi="Symbol" w:hint="default"/>
      </w:rPr>
    </w:lvl>
    <w:lvl w:ilvl="7" w:tplc="F63867D6">
      <w:start w:val="1"/>
      <w:numFmt w:val="bullet"/>
      <w:lvlText w:val="o"/>
      <w:lvlJc w:val="left"/>
      <w:pPr>
        <w:ind w:left="5760" w:hanging="360"/>
      </w:pPr>
      <w:rPr>
        <w:rFonts w:ascii="Courier New" w:hAnsi="Courier New" w:hint="default"/>
      </w:rPr>
    </w:lvl>
    <w:lvl w:ilvl="8" w:tplc="E2544AA0">
      <w:start w:val="1"/>
      <w:numFmt w:val="bullet"/>
      <w:lvlText w:val=""/>
      <w:lvlJc w:val="left"/>
      <w:pPr>
        <w:ind w:left="6480" w:hanging="360"/>
      </w:pPr>
      <w:rPr>
        <w:rFonts w:ascii="Wingdings" w:hAnsi="Wingdings" w:hint="default"/>
      </w:rPr>
    </w:lvl>
  </w:abstractNum>
  <w:abstractNum w:abstractNumId="10" w15:restartNumberingAfterBreak="0">
    <w:nsid w:val="2E192078"/>
    <w:multiLevelType w:val="hybridMultilevel"/>
    <w:tmpl w:val="B2F05872"/>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E203C0A"/>
    <w:multiLevelType w:val="hybridMultilevel"/>
    <w:tmpl w:val="519AF9F2"/>
    <w:lvl w:ilvl="0" w:tplc="080A0017">
      <w:start w:val="1"/>
      <w:numFmt w:val="lowerLetter"/>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30142776"/>
    <w:multiLevelType w:val="hybridMultilevel"/>
    <w:tmpl w:val="57EC5C66"/>
    <w:lvl w:ilvl="0" w:tplc="080A0017">
      <w:start w:val="1"/>
      <w:numFmt w:val="lowerLetter"/>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0EB6D80"/>
    <w:multiLevelType w:val="hybridMultilevel"/>
    <w:tmpl w:val="BDAC15A2"/>
    <w:lvl w:ilvl="0" w:tplc="B6E62D9A">
      <w:numFmt w:val="bullet"/>
      <w:lvlText w:val="-"/>
      <w:lvlJc w:val="left"/>
      <w:pPr>
        <w:ind w:left="720" w:hanging="360"/>
      </w:pPr>
      <w:rPr>
        <w:rFonts w:ascii="Raleway" w:eastAsiaTheme="minorHAnsi" w:hAnsi="Raleway"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6993877"/>
    <w:multiLevelType w:val="hybridMultilevel"/>
    <w:tmpl w:val="FFFFFFFF"/>
    <w:lvl w:ilvl="0" w:tplc="1914951C">
      <w:start w:val="1"/>
      <w:numFmt w:val="bullet"/>
      <w:lvlText w:val=""/>
      <w:lvlJc w:val="left"/>
      <w:pPr>
        <w:ind w:left="720" w:hanging="360"/>
      </w:pPr>
      <w:rPr>
        <w:rFonts w:ascii="Symbol" w:hAnsi="Symbol" w:hint="default"/>
      </w:rPr>
    </w:lvl>
    <w:lvl w:ilvl="1" w:tplc="C0EA71A8">
      <w:start w:val="1"/>
      <w:numFmt w:val="bullet"/>
      <w:lvlText w:val="o"/>
      <w:lvlJc w:val="left"/>
      <w:pPr>
        <w:ind w:left="1440" w:hanging="360"/>
      </w:pPr>
      <w:rPr>
        <w:rFonts w:ascii="Courier New" w:hAnsi="Courier New" w:hint="default"/>
      </w:rPr>
    </w:lvl>
    <w:lvl w:ilvl="2" w:tplc="DDA0E4AA">
      <w:start w:val="1"/>
      <w:numFmt w:val="bullet"/>
      <w:lvlText w:val=""/>
      <w:lvlJc w:val="left"/>
      <w:pPr>
        <w:ind w:left="2160" w:hanging="360"/>
      </w:pPr>
      <w:rPr>
        <w:rFonts w:ascii="Wingdings" w:hAnsi="Wingdings" w:hint="default"/>
      </w:rPr>
    </w:lvl>
    <w:lvl w:ilvl="3" w:tplc="1370156E">
      <w:start w:val="1"/>
      <w:numFmt w:val="bullet"/>
      <w:lvlText w:val=""/>
      <w:lvlJc w:val="left"/>
      <w:pPr>
        <w:ind w:left="2880" w:hanging="360"/>
      </w:pPr>
      <w:rPr>
        <w:rFonts w:ascii="Symbol" w:hAnsi="Symbol" w:hint="default"/>
      </w:rPr>
    </w:lvl>
    <w:lvl w:ilvl="4" w:tplc="625E180C">
      <w:start w:val="1"/>
      <w:numFmt w:val="bullet"/>
      <w:lvlText w:val="o"/>
      <w:lvlJc w:val="left"/>
      <w:pPr>
        <w:ind w:left="3600" w:hanging="360"/>
      </w:pPr>
      <w:rPr>
        <w:rFonts w:ascii="Courier New" w:hAnsi="Courier New" w:hint="default"/>
      </w:rPr>
    </w:lvl>
    <w:lvl w:ilvl="5" w:tplc="D896AA50">
      <w:start w:val="1"/>
      <w:numFmt w:val="bullet"/>
      <w:lvlText w:val=""/>
      <w:lvlJc w:val="left"/>
      <w:pPr>
        <w:ind w:left="4320" w:hanging="360"/>
      </w:pPr>
      <w:rPr>
        <w:rFonts w:ascii="Wingdings" w:hAnsi="Wingdings" w:hint="default"/>
      </w:rPr>
    </w:lvl>
    <w:lvl w:ilvl="6" w:tplc="4BFC974C">
      <w:start w:val="1"/>
      <w:numFmt w:val="bullet"/>
      <w:lvlText w:val=""/>
      <w:lvlJc w:val="left"/>
      <w:pPr>
        <w:ind w:left="5040" w:hanging="360"/>
      </w:pPr>
      <w:rPr>
        <w:rFonts w:ascii="Symbol" w:hAnsi="Symbol" w:hint="default"/>
      </w:rPr>
    </w:lvl>
    <w:lvl w:ilvl="7" w:tplc="C13E1710">
      <w:start w:val="1"/>
      <w:numFmt w:val="bullet"/>
      <w:lvlText w:val="o"/>
      <w:lvlJc w:val="left"/>
      <w:pPr>
        <w:ind w:left="5760" w:hanging="360"/>
      </w:pPr>
      <w:rPr>
        <w:rFonts w:ascii="Courier New" w:hAnsi="Courier New" w:hint="default"/>
      </w:rPr>
    </w:lvl>
    <w:lvl w:ilvl="8" w:tplc="0C7897CC">
      <w:start w:val="1"/>
      <w:numFmt w:val="bullet"/>
      <w:lvlText w:val=""/>
      <w:lvlJc w:val="left"/>
      <w:pPr>
        <w:ind w:left="6480" w:hanging="360"/>
      </w:pPr>
      <w:rPr>
        <w:rFonts w:ascii="Wingdings" w:hAnsi="Wingdings" w:hint="default"/>
      </w:rPr>
    </w:lvl>
  </w:abstractNum>
  <w:abstractNum w:abstractNumId="15" w15:restartNumberingAfterBreak="0">
    <w:nsid w:val="39AE0503"/>
    <w:multiLevelType w:val="hybridMultilevel"/>
    <w:tmpl w:val="EC644C7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B4A615A"/>
    <w:multiLevelType w:val="hybridMultilevel"/>
    <w:tmpl w:val="81CCE3D2"/>
    <w:lvl w:ilvl="0" w:tplc="AB206BC0">
      <w:start w:val="1"/>
      <w:numFmt w:val="bullet"/>
      <w:lvlText w:val=""/>
      <w:lvlJc w:val="left"/>
      <w:pPr>
        <w:ind w:left="720" w:hanging="360"/>
      </w:pPr>
      <w:rPr>
        <w:rFonts w:ascii="Symbol" w:hAnsi="Symbol" w:hint="default"/>
      </w:rPr>
    </w:lvl>
    <w:lvl w:ilvl="1" w:tplc="FE5C9874">
      <w:start w:val="1"/>
      <w:numFmt w:val="bullet"/>
      <w:lvlText w:val="o"/>
      <w:lvlJc w:val="left"/>
      <w:pPr>
        <w:ind w:left="1440" w:hanging="360"/>
      </w:pPr>
      <w:rPr>
        <w:rFonts w:ascii="Courier New" w:hAnsi="Courier New" w:hint="default"/>
      </w:rPr>
    </w:lvl>
    <w:lvl w:ilvl="2" w:tplc="07C0BA90">
      <w:start w:val="1"/>
      <w:numFmt w:val="bullet"/>
      <w:lvlText w:val=""/>
      <w:lvlJc w:val="left"/>
      <w:pPr>
        <w:ind w:left="2160" w:hanging="360"/>
      </w:pPr>
      <w:rPr>
        <w:rFonts w:ascii="Wingdings" w:hAnsi="Wingdings" w:hint="default"/>
      </w:rPr>
    </w:lvl>
    <w:lvl w:ilvl="3" w:tplc="CFB28B40">
      <w:start w:val="1"/>
      <w:numFmt w:val="bullet"/>
      <w:lvlText w:val=""/>
      <w:lvlJc w:val="left"/>
      <w:pPr>
        <w:ind w:left="2880" w:hanging="360"/>
      </w:pPr>
      <w:rPr>
        <w:rFonts w:ascii="Symbol" w:hAnsi="Symbol" w:hint="default"/>
      </w:rPr>
    </w:lvl>
    <w:lvl w:ilvl="4" w:tplc="A71C4756">
      <w:start w:val="1"/>
      <w:numFmt w:val="bullet"/>
      <w:lvlText w:val="o"/>
      <w:lvlJc w:val="left"/>
      <w:pPr>
        <w:ind w:left="3600" w:hanging="360"/>
      </w:pPr>
      <w:rPr>
        <w:rFonts w:ascii="Courier New" w:hAnsi="Courier New" w:hint="default"/>
      </w:rPr>
    </w:lvl>
    <w:lvl w:ilvl="5" w:tplc="FBAA4C98">
      <w:start w:val="1"/>
      <w:numFmt w:val="bullet"/>
      <w:lvlText w:val=""/>
      <w:lvlJc w:val="left"/>
      <w:pPr>
        <w:ind w:left="4320" w:hanging="360"/>
      </w:pPr>
      <w:rPr>
        <w:rFonts w:ascii="Wingdings" w:hAnsi="Wingdings" w:hint="default"/>
      </w:rPr>
    </w:lvl>
    <w:lvl w:ilvl="6" w:tplc="C360E024">
      <w:start w:val="1"/>
      <w:numFmt w:val="bullet"/>
      <w:lvlText w:val=""/>
      <w:lvlJc w:val="left"/>
      <w:pPr>
        <w:ind w:left="5040" w:hanging="360"/>
      </w:pPr>
      <w:rPr>
        <w:rFonts w:ascii="Symbol" w:hAnsi="Symbol" w:hint="default"/>
      </w:rPr>
    </w:lvl>
    <w:lvl w:ilvl="7" w:tplc="4C42CD06">
      <w:start w:val="1"/>
      <w:numFmt w:val="bullet"/>
      <w:lvlText w:val="o"/>
      <w:lvlJc w:val="left"/>
      <w:pPr>
        <w:ind w:left="5760" w:hanging="360"/>
      </w:pPr>
      <w:rPr>
        <w:rFonts w:ascii="Courier New" w:hAnsi="Courier New" w:hint="default"/>
      </w:rPr>
    </w:lvl>
    <w:lvl w:ilvl="8" w:tplc="05DE5208">
      <w:start w:val="1"/>
      <w:numFmt w:val="bullet"/>
      <w:lvlText w:val=""/>
      <w:lvlJc w:val="left"/>
      <w:pPr>
        <w:ind w:left="6480" w:hanging="360"/>
      </w:pPr>
      <w:rPr>
        <w:rFonts w:ascii="Wingdings" w:hAnsi="Wingdings" w:hint="default"/>
      </w:rPr>
    </w:lvl>
  </w:abstractNum>
  <w:abstractNum w:abstractNumId="17" w15:restartNumberingAfterBreak="0">
    <w:nsid w:val="3CF29E1A"/>
    <w:multiLevelType w:val="hybridMultilevel"/>
    <w:tmpl w:val="BB4609F0"/>
    <w:lvl w:ilvl="0" w:tplc="7D0CC930">
      <w:start w:val="1"/>
      <w:numFmt w:val="upperRoman"/>
      <w:lvlText w:val="%1."/>
      <w:lvlJc w:val="left"/>
      <w:pPr>
        <w:ind w:left="720" w:hanging="360"/>
      </w:pPr>
    </w:lvl>
    <w:lvl w:ilvl="1" w:tplc="BDC482F2">
      <w:start w:val="1"/>
      <w:numFmt w:val="lowerLetter"/>
      <w:lvlText w:val="%2."/>
      <w:lvlJc w:val="left"/>
      <w:pPr>
        <w:ind w:left="1440" w:hanging="360"/>
      </w:pPr>
    </w:lvl>
    <w:lvl w:ilvl="2" w:tplc="F8B49BB4">
      <w:start w:val="1"/>
      <w:numFmt w:val="lowerRoman"/>
      <w:lvlText w:val="%3."/>
      <w:lvlJc w:val="right"/>
      <w:pPr>
        <w:ind w:left="2160" w:hanging="180"/>
      </w:pPr>
    </w:lvl>
    <w:lvl w:ilvl="3" w:tplc="F2E8737E">
      <w:start w:val="1"/>
      <w:numFmt w:val="decimal"/>
      <w:lvlText w:val="%4."/>
      <w:lvlJc w:val="left"/>
      <w:pPr>
        <w:ind w:left="2880" w:hanging="360"/>
      </w:pPr>
    </w:lvl>
    <w:lvl w:ilvl="4" w:tplc="1F1CD27C">
      <w:start w:val="1"/>
      <w:numFmt w:val="lowerLetter"/>
      <w:lvlText w:val="%5."/>
      <w:lvlJc w:val="left"/>
      <w:pPr>
        <w:ind w:left="3600" w:hanging="360"/>
      </w:pPr>
    </w:lvl>
    <w:lvl w:ilvl="5" w:tplc="8FAE72DA">
      <w:start w:val="1"/>
      <w:numFmt w:val="lowerRoman"/>
      <w:lvlText w:val="%6."/>
      <w:lvlJc w:val="right"/>
      <w:pPr>
        <w:ind w:left="4320" w:hanging="180"/>
      </w:pPr>
    </w:lvl>
    <w:lvl w:ilvl="6" w:tplc="7B469AEE">
      <w:start w:val="1"/>
      <w:numFmt w:val="decimal"/>
      <w:lvlText w:val="%7."/>
      <w:lvlJc w:val="left"/>
      <w:pPr>
        <w:ind w:left="5040" w:hanging="360"/>
      </w:pPr>
    </w:lvl>
    <w:lvl w:ilvl="7" w:tplc="4628FCF2">
      <w:start w:val="1"/>
      <w:numFmt w:val="lowerLetter"/>
      <w:lvlText w:val="%8."/>
      <w:lvlJc w:val="left"/>
      <w:pPr>
        <w:ind w:left="5760" w:hanging="360"/>
      </w:pPr>
    </w:lvl>
    <w:lvl w:ilvl="8" w:tplc="53126F6C">
      <w:start w:val="1"/>
      <w:numFmt w:val="lowerRoman"/>
      <w:lvlText w:val="%9."/>
      <w:lvlJc w:val="right"/>
      <w:pPr>
        <w:ind w:left="6480" w:hanging="180"/>
      </w:pPr>
    </w:lvl>
  </w:abstractNum>
  <w:abstractNum w:abstractNumId="18" w15:restartNumberingAfterBreak="0">
    <w:nsid w:val="3DED605A"/>
    <w:multiLevelType w:val="hybridMultilevel"/>
    <w:tmpl w:val="2E5AA17A"/>
    <w:lvl w:ilvl="0" w:tplc="080A0017">
      <w:start w:val="1"/>
      <w:numFmt w:val="lowerLetter"/>
      <w:lvlText w:val="%1)"/>
      <w:lvlJc w:val="left"/>
      <w:pPr>
        <w:ind w:left="720" w:hanging="360"/>
      </w:pPr>
      <w:rPr>
        <w:rFonts w:hint="default"/>
      </w:rPr>
    </w:lvl>
    <w:lvl w:ilvl="1" w:tplc="675251A8">
      <w:start w:val="1"/>
      <w:numFmt w:val="lowerLetter"/>
      <w:lvlText w:val="%2."/>
      <w:lvlJc w:val="left"/>
      <w:pPr>
        <w:ind w:left="1440" w:hanging="360"/>
      </w:pPr>
      <w:rPr>
        <w:sz w:val="22"/>
        <w:szCs w:val="22"/>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84F7A7B"/>
    <w:multiLevelType w:val="hybridMultilevel"/>
    <w:tmpl w:val="7AC0BEE6"/>
    <w:lvl w:ilvl="0" w:tplc="EE468AB8">
      <w:start w:val="1"/>
      <w:numFmt w:val="bullet"/>
      <w:lvlText w:val="-"/>
      <w:lvlJc w:val="left"/>
      <w:pPr>
        <w:ind w:left="720" w:hanging="360"/>
      </w:pPr>
      <w:rPr>
        <w:rFonts w:ascii="Aptos" w:hAnsi="Aptos" w:hint="default"/>
      </w:rPr>
    </w:lvl>
    <w:lvl w:ilvl="1" w:tplc="609A4D4A">
      <w:start w:val="1"/>
      <w:numFmt w:val="bullet"/>
      <w:lvlText w:val="o"/>
      <w:lvlJc w:val="left"/>
      <w:pPr>
        <w:ind w:left="1440" w:hanging="360"/>
      </w:pPr>
      <w:rPr>
        <w:rFonts w:ascii="Courier New" w:hAnsi="Courier New" w:hint="default"/>
      </w:rPr>
    </w:lvl>
    <w:lvl w:ilvl="2" w:tplc="5F581EF6">
      <w:start w:val="1"/>
      <w:numFmt w:val="bullet"/>
      <w:lvlText w:val=""/>
      <w:lvlJc w:val="left"/>
      <w:pPr>
        <w:ind w:left="2160" w:hanging="360"/>
      </w:pPr>
      <w:rPr>
        <w:rFonts w:ascii="Wingdings" w:hAnsi="Wingdings" w:hint="default"/>
      </w:rPr>
    </w:lvl>
    <w:lvl w:ilvl="3" w:tplc="252C92A0">
      <w:start w:val="1"/>
      <w:numFmt w:val="bullet"/>
      <w:lvlText w:val=""/>
      <w:lvlJc w:val="left"/>
      <w:pPr>
        <w:ind w:left="2880" w:hanging="360"/>
      </w:pPr>
      <w:rPr>
        <w:rFonts w:ascii="Symbol" w:hAnsi="Symbol" w:hint="default"/>
      </w:rPr>
    </w:lvl>
    <w:lvl w:ilvl="4" w:tplc="88269640">
      <w:start w:val="1"/>
      <w:numFmt w:val="bullet"/>
      <w:lvlText w:val="o"/>
      <w:lvlJc w:val="left"/>
      <w:pPr>
        <w:ind w:left="3600" w:hanging="360"/>
      </w:pPr>
      <w:rPr>
        <w:rFonts w:ascii="Courier New" w:hAnsi="Courier New" w:hint="default"/>
      </w:rPr>
    </w:lvl>
    <w:lvl w:ilvl="5" w:tplc="A7A4EB92">
      <w:start w:val="1"/>
      <w:numFmt w:val="bullet"/>
      <w:lvlText w:val=""/>
      <w:lvlJc w:val="left"/>
      <w:pPr>
        <w:ind w:left="4320" w:hanging="360"/>
      </w:pPr>
      <w:rPr>
        <w:rFonts w:ascii="Wingdings" w:hAnsi="Wingdings" w:hint="default"/>
      </w:rPr>
    </w:lvl>
    <w:lvl w:ilvl="6" w:tplc="FCD287FA">
      <w:start w:val="1"/>
      <w:numFmt w:val="bullet"/>
      <w:lvlText w:val=""/>
      <w:lvlJc w:val="left"/>
      <w:pPr>
        <w:ind w:left="5040" w:hanging="360"/>
      </w:pPr>
      <w:rPr>
        <w:rFonts w:ascii="Symbol" w:hAnsi="Symbol" w:hint="default"/>
      </w:rPr>
    </w:lvl>
    <w:lvl w:ilvl="7" w:tplc="12CA4F18">
      <w:start w:val="1"/>
      <w:numFmt w:val="bullet"/>
      <w:lvlText w:val="o"/>
      <w:lvlJc w:val="left"/>
      <w:pPr>
        <w:ind w:left="5760" w:hanging="360"/>
      </w:pPr>
      <w:rPr>
        <w:rFonts w:ascii="Courier New" w:hAnsi="Courier New" w:hint="default"/>
      </w:rPr>
    </w:lvl>
    <w:lvl w:ilvl="8" w:tplc="B418A81E">
      <w:start w:val="1"/>
      <w:numFmt w:val="bullet"/>
      <w:lvlText w:val=""/>
      <w:lvlJc w:val="left"/>
      <w:pPr>
        <w:ind w:left="6480" w:hanging="360"/>
      </w:pPr>
      <w:rPr>
        <w:rFonts w:ascii="Wingdings" w:hAnsi="Wingdings" w:hint="default"/>
      </w:rPr>
    </w:lvl>
  </w:abstractNum>
  <w:abstractNum w:abstractNumId="20" w15:restartNumberingAfterBreak="0">
    <w:nsid w:val="4D35EC0E"/>
    <w:multiLevelType w:val="hybridMultilevel"/>
    <w:tmpl w:val="1376DDC8"/>
    <w:lvl w:ilvl="0" w:tplc="E4AAC868">
      <w:start w:val="1"/>
      <w:numFmt w:val="decimal"/>
      <w:lvlText w:val="%1."/>
      <w:lvlJc w:val="left"/>
      <w:pPr>
        <w:ind w:left="720" w:hanging="360"/>
      </w:pPr>
    </w:lvl>
    <w:lvl w:ilvl="1" w:tplc="D946D15C">
      <w:start w:val="1"/>
      <w:numFmt w:val="lowerLetter"/>
      <w:lvlText w:val="%2."/>
      <w:lvlJc w:val="left"/>
      <w:pPr>
        <w:ind w:left="1440" w:hanging="360"/>
      </w:pPr>
    </w:lvl>
    <w:lvl w:ilvl="2" w:tplc="39CCB86A">
      <w:start w:val="1"/>
      <w:numFmt w:val="lowerRoman"/>
      <w:lvlText w:val="%3."/>
      <w:lvlJc w:val="right"/>
      <w:pPr>
        <w:ind w:left="2160" w:hanging="180"/>
      </w:pPr>
    </w:lvl>
    <w:lvl w:ilvl="3" w:tplc="3A5C36D4">
      <w:start w:val="1"/>
      <w:numFmt w:val="decimal"/>
      <w:lvlText w:val="%4."/>
      <w:lvlJc w:val="left"/>
      <w:pPr>
        <w:ind w:left="2880" w:hanging="360"/>
      </w:pPr>
    </w:lvl>
    <w:lvl w:ilvl="4" w:tplc="C94640D8">
      <w:start w:val="1"/>
      <w:numFmt w:val="lowerLetter"/>
      <w:lvlText w:val="%5."/>
      <w:lvlJc w:val="left"/>
      <w:pPr>
        <w:ind w:left="3600" w:hanging="360"/>
      </w:pPr>
    </w:lvl>
    <w:lvl w:ilvl="5" w:tplc="FBCA05B8">
      <w:start w:val="1"/>
      <w:numFmt w:val="lowerRoman"/>
      <w:lvlText w:val="%6."/>
      <w:lvlJc w:val="right"/>
      <w:pPr>
        <w:ind w:left="4320" w:hanging="180"/>
      </w:pPr>
    </w:lvl>
    <w:lvl w:ilvl="6" w:tplc="D862C9DC">
      <w:start w:val="1"/>
      <w:numFmt w:val="decimal"/>
      <w:lvlText w:val="%7."/>
      <w:lvlJc w:val="left"/>
      <w:pPr>
        <w:ind w:left="5040" w:hanging="360"/>
      </w:pPr>
    </w:lvl>
    <w:lvl w:ilvl="7" w:tplc="A80698A4">
      <w:start w:val="1"/>
      <w:numFmt w:val="lowerLetter"/>
      <w:lvlText w:val="%8."/>
      <w:lvlJc w:val="left"/>
      <w:pPr>
        <w:ind w:left="5760" w:hanging="360"/>
      </w:pPr>
    </w:lvl>
    <w:lvl w:ilvl="8" w:tplc="60C26BAE">
      <w:start w:val="1"/>
      <w:numFmt w:val="lowerRoman"/>
      <w:lvlText w:val="%9."/>
      <w:lvlJc w:val="right"/>
      <w:pPr>
        <w:ind w:left="6480" w:hanging="180"/>
      </w:pPr>
    </w:lvl>
  </w:abstractNum>
  <w:abstractNum w:abstractNumId="21" w15:restartNumberingAfterBreak="0">
    <w:nsid w:val="511BEE26"/>
    <w:multiLevelType w:val="hybridMultilevel"/>
    <w:tmpl w:val="AA48081C"/>
    <w:lvl w:ilvl="0" w:tplc="959062B4">
      <w:start w:val="1"/>
      <w:numFmt w:val="upperLetter"/>
      <w:lvlText w:val="%1)"/>
      <w:lvlJc w:val="left"/>
      <w:pPr>
        <w:ind w:left="720" w:hanging="360"/>
      </w:pPr>
    </w:lvl>
    <w:lvl w:ilvl="1" w:tplc="08EEE282">
      <w:start w:val="1"/>
      <w:numFmt w:val="lowerLetter"/>
      <w:lvlText w:val="%2."/>
      <w:lvlJc w:val="left"/>
      <w:pPr>
        <w:ind w:left="1440" w:hanging="360"/>
      </w:pPr>
    </w:lvl>
    <w:lvl w:ilvl="2" w:tplc="3A58D4E4">
      <w:start w:val="1"/>
      <w:numFmt w:val="lowerRoman"/>
      <w:lvlText w:val="%3."/>
      <w:lvlJc w:val="right"/>
      <w:pPr>
        <w:ind w:left="2160" w:hanging="180"/>
      </w:pPr>
    </w:lvl>
    <w:lvl w:ilvl="3" w:tplc="CEEA8AAE">
      <w:start w:val="1"/>
      <w:numFmt w:val="decimal"/>
      <w:lvlText w:val="%4."/>
      <w:lvlJc w:val="left"/>
      <w:pPr>
        <w:ind w:left="2880" w:hanging="360"/>
      </w:pPr>
    </w:lvl>
    <w:lvl w:ilvl="4" w:tplc="9EC0A4B2">
      <w:start w:val="1"/>
      <w:numFmt w:val="lowerLetter"/>
      <w:lvlText w:val="%5."/>
      <w:lvlJc w:val="left"/>
      <w:pPr>
        <w:ind w:left="3600" w:hanging="360"/>
      </w:pPr>
    </w:lvl>
    <w:lvl w:ilvl="5" w:tplc="D9088D82">
      <w:start w:val="1"/>
      <w:numFmt w:val="lowerRoman"/>
      <w:lvlText w:val="%6."/>
      <w:lvlJc w:val="right"/>
      <w:pPr>
        <w:ind w:left="4320" w:hanging="180"/>
      </w:pPr>
    </w:lvl>
    <w:lvl w:ilvl="6" w:tplc="410A9A66">
      <w:start w:val="1"/>
      <w:numFmt w:val="decimal"/>
      <w:lvlText w:val="%7."/>
      <w:lvlJc w:val="left"/>
      <w:pPr>
        <w:ind w:left="5040" w:hanging="360"/>
      </w:pPr>
    </w:lvl>
    <w:lvl w:ilvl="7" w:tplc="A538D90C">
      <w:start w:val="1"/>
      <w:numFmt w:val="lowerLetter"/>
      <w:lvlText w:val="%8."/>
      <w:lvlJc w:val="left"/>
      <w:pPr>
        <w:ind w:left="5760" w:hanging="360"/>
      </w:pPr>
    </w:lvl>
    <w:lvl w:ilvl="8" w:tplc="2AA66FCE">
      <w:start w:val="1"/>
      <w:numFmt w:val="lowerRoman"/>
      <w:lvlText w:val="%9."/>
      <w:lvlJc w:val="right"/>
      <w:pPr>
        <w:ind w:left="6480" w:hanging="180"/>
      </w:pPr>
    </w:lvl>
  </w:abstractNum>
  <w:abstractNum w:abstractNumId="22" w15:restartNumberingAfterBreak="0">
    <w:nsid w:val="53467431"/>
    <w:multiLevelType w:val="hybridMultilevel"/>
    <w:tmpl w:val="B2B2F95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56BB7D4D"/>
    <w:multiLevelType w:val="hybridMultilevel"/>
    <w:tmpl w:val="6A8E2E50"/>
    <w:lvl w:ilvl="0" w:tplc="080A0019">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58062BE7"/>
    <w:multiLevelType w:val="hybridMultilevel"/>
    <w:tmpl w:val="0952FC5A"/>
    <w:lvl w:ilvl="0" w:tplc="FFFFFFFF">
      <w:numFmt w:val="bullet"/>
      <w:lvlText w:val="-"/>
      <w:lvlJc w:val="left"/>
      <w:pPr>
        <w:ind w:left="720" w:hanging="360"/>
      </w:pPr>
      <w:rPr>
        <w:rFonts w:ascii="Raleway" w:eastAsiaTheme="minorHAnsi" w:hAnsi="Raleway"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9514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0A1025"/>
    <w:multiLevelType w:val="hybridMultilevel"/>
    <w:tmpl w:val="7F6CEFF2"/>
    <w:lvl w:ilvl="0" w:tplc="2EFE4744">
      <w:start w:val="2"/>
      <w:numFmt w:val="lowerLetter"/>
      <w:lvlText w:val="%1."/>
      <w:lvlJc w:val="left"/>
      <w:pPr>
        <w:ind w:left="1440" w:hanging="360"/>
      </w:pPr>
      <w:rPr>
        <w:rFonts w:hint="default"/>
        <w:sz w:val="22"/>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7" w15:restartNumberingAfterBreak="0">
    <w:nsid w:val="5E7C1164"/>
    <w:multiLevelType w:val="hybridMultilevel"/>
    <w:tmpl w:val="EB32713C"/>
    <w:lvl w:ilvl="0" w:tplc="98F68D7A">
      <w:start w:val="1"/>
      <w:numFmt w:val="bullet"/>
      <w:lvlText w:val=""/>
      <w:lvlJc w:val="left"/>
      <w:pPr>
        <w:ind w:left="720" w:hanging="360"/>
      </w:pPr>
      <w:rPr>
        <w:rFonts w:ascii="Symbol" w:hAnsi="Symbol" w:hint="default"/>
      </w:rPr>
    </w:lvl>
    <w:lvl w:ilvl="1" w:tplc="EDCAE75C">
      <w:start w:val="1"/>
      <w:numFmt w:val="bullet"/>
      <w:lvlText w:val="o"/>
      <w:lvlJc w:val="left"/>
      <w:pPr>
        <w:ind w:left="1440" w:hanging="360"/>
      </w:pPr>
      <w:rPr>
        <w:rFonts w:ascii="Courier New" w:hAnsi="Courier New" w:hint="default"/>
      </w:rPr>
    </w:lvl>
    <w:lvl w:ilvl="2" w:tplc="4E08DD00">
      <w:start w:val="1"/>
      <w:numFmt w:val="bullet"/>
      <w:lvlText w:val=""/>
      <w:lvlJc w:val="left"/>
      <w:pPr>
        <w:ind w:left="2160" w:hanging="360"/>
      </w:pPr>
      <w:rPr>
        <w:rFonts w:ascii="Wingdings" w:hAnsi="Wingdings" w:hint="default"/>
      </w:rPr>
    </w:lvl>
    <w:lvl w:ilvl="3" w:tplc="ED44CF7A">
      <w:start w:val="1"/>
      <w:numFmt w:val="bullet"/>
      <w:lvlText w:val=""/>
      <w:lvlJc w:val="left"/>
      <w:pPr>
        <w:ind w:left="2880" w:hanging="360"/>
      </w:pPr>
      <w:rPr>
        <w:rFonts w:ascii="Symbol" w:hAnsi="Symbol" w:hint="default"/>
      </w:rPr>
    </w:lvl>
    <w:lvl w:ilvl="4" w:tplc="0C6CDD64">
      <w:start w:val="1"/>
      <w:numFmt w:val="bullet"/>
      <w:lvlText w:val="o"/>
      <w:lvlJc w:val="left"/>
      <w:pPr>
        <w:ind w:left="3600" w:hanging="360"/>
      </w:pPr>
      <w:rPr>
        <w:rFonts w:ascii="Courier New" w:hAnsi="Courier New" w:hint="default"/>
      </w:rPr>
    </w:lvl>
    <w:lvl w:ilvl="5" w:tplc="F544D6E0">
      <w:start w:val="1"/>
      <w:numFmt w:val="bullet"/>
      <w:lvlText w:val=""/>
      <w:lvlJc w:val="left"/>
      <w:pPr>
        <w:ind w:left="4320" w:hanging="360"/>
      </w:pPr>
      <w:rPr>
        <w:rFonts w:ascii="Wingdings" w:hAnsi="Wingdings" w:hint="default"/>
      </w:rPr>
    </w:lvl>
    <w:lvl w:ilvl="6" w:tplc="CFB29990">
      <w:start w:val="1"/>
      <w:numFmt w:val="bullet"/>
      <w:lvlText w:val=""/>
      <w:lvlJc w:val="left"/>
      <w:pPr>
        <w:ind w:left="5040" w:hanging="360"/>
      </w:pPr>
      <w:rPr>
        <w:rFonts w:ascii="Symbol" w:hAnsi="Symbol" w:hint="default"/>
      </w:rPr>
    </w:lvl>
    <w:lvl w:ilvl="7" w:tplc="CE18E4A4">
      <w:start w:val="1"/>
      <w:numFmt w:val="bullet"/>
      <w:lvlText w:val="o"/>
      <w:lvlJc w:val="left"/>
      <w:pPr>
        <w:ind w:left="5760" w:hanging="360"/>
      </w:pPr>
      <w:rPr>
        <w:rFonts w:ascii="Courier New" w:hAnsi="Courier New" w:hint="default"/>
      </w:rPr>
    </w:lvl>
    <w:lvl w:ilvl="8" w:tplc="2DA20D18">
      <w:start w:val="1"/>
      <w:numFmt w:val="bullet"/>
      <w:lvlText w:val=""/>
      <w:lvlJc w:val="left"/>
      <w:pPr>
        <w:ind w:left="6480" w:hanging="360"/>
      </w:pPr>
      <w:rPr>
        <w:rFonts w:ascii="Wingdings" w:hAnsi="Wingdings" w:hint="default"/>
      </w:rPr>
    </w:lvl>
  </w:abstractNum>
  <w:abstractNum w:abstractNumId="28" w15:restartNumberingAfterBreak="0">
    <w:nsid w:val="600F7499"/>
    <w:multiLevelType w:val="hybridMultilevel"/>
    <w:tmpl w:val="E766EB94"/>
    <w:lvl w:ilvl="0" w:tplc="D8FCDC7E">
      <w:numFmt w:val="bullet"/>
      <w:lvlText w:val="-"/>
      <w:lvlJc w:val="left"/>
      <w:pPr>
        <w:ind w:left="1080" w:hanging="360"/>
      </w:pPr>
      <w:rPr>
        <w:rFonts w:ascii="Raleway" w:eastAsiaTheme="minorHAnsi" w:hAnsi="Raleway"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3295B5B"/>
    <w:multiLevelType w:val="hybridMultilevel"/>
    <w:tmpl w:val="006A30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6587912"/>
    <w:multiLevelType w:val="hybridMultilevel"/>
    <w:tmpl w:val="1CE6FD30"/>
    <w:lvl w:ilvl="0" w:tplc="080A0017">
      <w:start w:val="1"/>
      <w:numFmt w:val="lowerLetter"/>
      <w:lvlText w:val="%1)"/>
      <w:lvlJc w:val="left"/>
      <w:pPr>
        <w:ind w:left="720" w:hanging="360"/>
      </w:pPr>
    </w:lvl>
    <w:lvl w:ilvl="1" w:tplc="F8BCD16A">
      <w:start w:val="1"/>
      <w:numFmt w:val="lowerLetter"/>
      <w:lvlText w:val="%2."/>
      <w:lvlJc w:val="left"/>
      <w:pPr>
        <w:ind w:left="1440" w:hanging="360"/>
      </w:pPr>
      <w:rPr>
        <w:sz w:val="22"/>
        <w:szCs w:val="22"/>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D9C410F"/>
    <w:multiLevelType w:val="hybridMultilevel"/>
    <w:tmpl w:val="29F04B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0901754"/>
    <w:multiLevelType w:val="hybridMultilevel"/>
    <w:tmpl w:val="42EE1A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96137DA"/>
    <w:multiLevelType w:val="hybridMultilevel"/>
    <w:tmpl w:val="AF54C81E"/>
    <w:lvl w:ilvl="0" w:tplc="A9FCA8E0">
      <w:start w:val="1"/>
      <w:numFmt w:val="bullet"/>
      <w:lvlText w:val="-"/>
      <w:lvlJc w:val="left"/>
      <w:pPr>
        <w:ind w:left="720" w:hanging="360"/>
      </w:pPr>
      <w:rPr>
        <w:rFonts w:ascii="Aptos" w:hAnsi="Aptos" w:hint="default"/>
      </w:rPr>
    </w:lvl>
    <w:lvl w:ilvl="1" w:tplc="4B00BA56">
      <w:start w:val="1"/>
      <w:numFmt w:val="bullet"/>
      <w:lvlText w:val="o"/>
      <w:lvlJc w:val="left"/>
      <w:pPr>
        <w:ind w:left="1440" w:hanging="360"/>
      </w:pPr>
      <w:rPr>
        <w:rFonts w:ascii="Courier New" w:hAnsi="Courier New" w:hint="default"/>
      </w:rPr>
    </w:lvl>
    <w:lvl w:ilvl="2" w:tplc="2F2CFDFC">
      <w:start w:val="1"/>
      <w:numFmt w:val="bullet"/>
      <w:lvlText w:val=""/>
      <w:lvlJc w:val="left"/>
      <w:pPr>
        <w:ind w:left="2160" w:hanging="360"/>
      </w:pPr>
      <w:rPr>
        <w:rFonts w:ascii="Wingdings" w:hAnsi="Wingdings" w:hint="default"/>
      </w:rPr>
    </w:lvl>
    <w:lvl w:ilvl="3" w:tplc="60AC0868">
      <w:start w:val="1"/>
      <w:numFmt w:val="bullet"/>
      <w:lvlText w:val=""/>
      <w:lvlJc w:val="left"/>
      <w:pPr>
        <w:ind w:left="2880" w:hanging="360"/>
      </w:pPr>
      <w:rPr>
        <w:rFonts w:ascii="Symbol" w:hAnsi="Symbol" w:hint="default"/>
      </w:rPr>
    </w:lvl>
    <w:lvl w:ilvl="4" w:tplc="D80E48F0">
      <w:start w:val="1"/>
      <w:numFmt w:val="bullet"/>
      <w:lvlText w:val="o"/>
      <w:lvlJc w:val="left"/>
      <w:pPr>
        <w:ind w:left="3600" w:hanging="360"/>
      </w:pPr>
      <w:rPr>
        <w:rFonts w:ascii="Courier New" w:hAnsi="Courier New" w:hint="default"/>
      </w:rPr>
    </w:lvl>
    <w:lvl w:ilvl="5" w:tplc="9EFCC922">
      <w:start w:val="1"/>
      <w:numFmt w:val="bullet"/>
      <w:lvlText w:val=""/>
      <w:lvlJc w:val="left"/>
      <w:pPr>
        <w:ind w:left="4320" w:hanging="360"/>
      </w:pPr>
      <w:rPr>
        <w:rFonts w:ascii="Wingdings" w:hAnsi="Wingdings" w:hint="default"/>
      </w:rPr>
    </w:lvl>
    <w:lvl w:ilvl="6" w:tplc="ADAC27A2">
      <w:start w:val="1"/>
      <w:numFmt w:val="bullet"/>
      <w:lvlText w:val=""/>
      <w:lvlJc w:val="left"/>
      <w:pPr>
        <w:ind w:left="5040" w:hanging="360"/>
      </w:pPr>
      <w:rPr>
        <w:rFonts w:ascii="Symbol" w:hAnsi="Symbol" w:hint="default"/>
      </w:rPr>
    </w:lvl>
    <w:lvl w:ilvl="7" w:tplc="F29CD96A">
      <w:start w:val="1"/>
      <w:numFmt w:val="bullet"/>
      <w:lvlText w:val="o"/>
      <w:lvlJc w:val="left"/>
      <w:pPr>
        <w:ind w:left="5760" w:hanging="360"/>
      </w:pPr>
      <w:rPr>
        <w:rFonts w:ascii="Courier New" w:hAnsi="Courier New" w:hint="default"/>
      </w:rPr>
    </w:lvl>
    <w:lvl w:ilvl="8" w:tplc="74706114">
      <w:start w:val="1"/>
      <w:numFmt w:val="bullet"/>
      <w:lvlText w:val=""/>
      <w:lvlJc w:val="left"/>
      <w:pPr>
        <w:ind w:left="6480" w:hanging="360"/>
      </w:pPr>
      <w:rPr>
        <w:rFonts w:ascii="Wingdings" w:hAnsi="Wingdings" w:hint="default"/>
      </w:rPr>
    </w:lvl>
  </w:abstractNum>
  <w:abstractNum w:abstractNumId="34" w15:restartNumberingAfterBreak="0">
    <w:nsid w:val="7F1A3B60"/>
    <w:multiLevelType w:val="hybridMultilevel"/>
    <w:tmpl w:val="275AEDCE"/>
    <w:lvl w:ilvl="0" w:tplc="BE8A5736">
      <w:start w:val="1"/>
      <w:numFmt w:val="bullet"/>
      <w:lvlText w:val="-"/>
      <w:lvlJc w:val="left"/>
      <w:pPr>
        <w:ind w:left="720" w:hanging="360"/>
      </w:pPr>
      <w:rPr>
        <w:rFonts w:ascii="Aptos" w:hAnsi="Aptos" w:hint="default"/>
      </w:rPr>
    </w:lvl>
    <w:lvl w:ilvl="1" w:tplc="0C58CDC8">
      <w:start w:val="1"/>
      <w:numFmt w:val="bullet"/>
      <w:lvlText w:val="o"/>
      <w:lvlJc w:val="left"/>
      <w:pPr>
        <w:ind w:left="1440" w:hanging="360"/>
      </w:pPr>
      <w:rPr>
        <w:rFonts w:ascii="Courier New" w:hAnsi="Courier New" w:hint="default"/>
      </w:rPr>
    </w:lvl>
    <w:lvl w:ilvl="2" w:tplc="29143BDE">
      <w:start w:val="1"/>
      <w:numFmt w:val="bullet"/>
      <w:lvlText w:val=""/>
      <w:lvlJc w:val="left"/>
      <w:pPr>
        <w:ind w:left="2160" w:hanging="360"/>
      </w:pPr>
      <w:rPr>
        <w:rFonts w:ascii="Wingdings" w:hAnsi="Wingdings" w:hint="default"/>
      </w:rPr>
    </w:lvl>
    <w:lvl w:ilvl="3" w:tplc="3CE44D80">
      <w:start w:val="1"/>
      <w:numFmt w:val="bullet"/>
      <w:lvlText w:val=""/>
      <w:lvlJc w:val="left"/>
      <w:pPr>
        <w:ind w:left="2880" w:hanging="360"/>
      </w:pPr>
      <w:rPr>
        <w:rFonts w:ascii="Symbol" w:hAnsi="Symbol" w:hint="default"/>
      </w:rPr>
    </w:lvl>
    <w:lvl w:ilvl="4" w:tplc="BAA60F9A">
      <w:start w:val="1"/>
      <w:numFmt w:val="bullet"/>
      <w:lvlText w:val="o"/>
      <w:lvlJc w:val="left"/>
      <w:pPr>
        <w:ind w:left="3600" w:hanging="360"/>
      </w:pPr>
      <w:rPr>
        <w:rFonts w:ascii="Courier New" w:hAnsi="Courier New" w:hint="default"/>
      </w:rPr>
    </w:lvl>
    <w:lvl w:ilvl="5" w:tplc="FB581E56">
      <w:start w:val="1"/>
      <w:numFmt w:val="bullet"/>
      <w:lvlText w:val=""/>
      <w:lvlJc w:val="left"/>
      <w:pPr>
        <w:ind w:left="4320" w:hanging="360"/>
      </w:pPr>
      <w:rPr>
        <w:rFonts w:ascii="Wingdings" w:hAnsi="Wingdings" w:hint="default"/>
      </w:rPr>
    </w:lvl>
    <w:lvl w:ilvl="6" w:tplc="17625A60">
      <w:start w:val="1"/>
      <w:numFmt w:val="bullet"/>
      <w:lvlText w:val=""/>
      <w:lvlJc w:val="left"/>
      <w:pPr>
        <w:ind w:left="5040" w:hanging="360"/>
      </w:pPr>
      <w:rPr>
        <w:rFonts w:ascii="Symbol" w:hAnsi="Symbol" w:hint="default"/>
      </w:rPr>
    </w:lvl>
    <w:lvl w:ilvl="7" w:tplc="7CAA0888">
      <w:start w:val="1"/>
      <w:numFmt w:val="bullet"/>
      <w:lvlText w:val="o"/>
      <w:lvlJc w:val="left"/>
      <w:pPr>
        <w:ind w:left="5760" w:hanging="360"/>
      </w:pPr>
      <w:rPr>
        <w:rFonts w:ascii="Courier New" w:hAnsi="Courier New" w:hint="default"/>
      </w:rPr>
    </w:lvl>
    <w:lvl w:ilvl="8" w:tplc="BD7A819E">
      <w:start w:val="1"/>
      <w:numFmt w:val="bullet"/>
      <w:lvlText w:val=""/>
      <w:lvlJc w:val="left"/>
      <w:pPr>
        <w:ind w:left="6480" w:hanging="360"/>
      </w:pPr>
      <w:rPr>
        <w:rFonts w:ascii="Wingdings" w:hAnsi="Wingdings" w:hint="default"/>
      </w:rPr>
    </w:lvl>
  </w:abstractNum>
  <w:num w:numId="1" w16cid:durableId="575820277">
    <w:abstractNumId w:val="14"/>
  </w:num>
  <w:num w:numId="2" w16cid:durableId="372581855">
    <w:abstractNumId w:val="19"/>
  </w:num>
  <w:num w:numId="3" w16cid:durableId="1117288237">
    <w:abstractNumId w:val="21"/>
  </w:num>
  <w:num w:numId="4" w16cid:durableId="1264193654">
    <w:abstractNumId w:val="33"/>
  </w:num>
  <w:num w:numId="5" w16cid:durableId="33166230">
    <w:abstractNumId w:val="27"/>
  </w:num>
  <w:num w:numId="6" w16cid:durableId="1242331253">
    <w:abstractNumId w:val="20"/>
  </w:num>
  <w:num w:numId="7" w16cid:durableId="1161114781">
    <w:abstractNumId w:val="9"/>
  </w:num>
  <w:num w:numId="8" w16cid:durableId="717053390">
    <w:abstractNumId w:val="3"/>
  </w:num>
  <w:num w:numId="9" w16cid:durableId="1521355375">
    <w:abstractNumId w:val="34"/>
  </w:num>
  <w:num w:numId="10" w16cid:durableId="949505025">
    <w:abstractNumId w:val="0"/>
  </w:num>
  <w:num w:numId="11" w16cid:durableId="1726681731">
    <w:abstractNumId w:val="16"/>
  </w:num>
  <w:num w:numId="12" w16cid:durableId="1698191939">
    <w:abstractNumId w:val="17"/>
  </w:num>
  <w:num w:numId="13" w16cid:durableId="879047405">
    <w:abstractNumId w:val="1"/>
  </w:num>
  <w:num w:numId="14" w16cid:durableId="1692681923">
    <w:abstractNumId w:val="13"/>
  </w:num>
  <w:num w:numId="15" w16cid:durableId="1449817615">
    <w:abstractNumId w:val="5"/>
  </w:num>
  <w:num w:numId="16" w16cid:durableId="903566844">
    <w:abstractNumId w:val="28"/>
  </w:num>
  <w:num w:numId="17" w16cid:durableId="1220478621">
    <w:abstractNumId w:val="32"/>
  </w:num>
  <w:num w:numId="18" w16cid:durableId="1722055942">
    <w:abstractNumId w:val="6"/>
  </w:num>
  <w:num w:numId="19" w16cid:durableId="945498353">
    <w:abstractNumId w:val="22"/>
  </w:num>
  <w:num w:numId="20" w16cid:durableId="256865403">
    <w:abstractNumId w:val="31"/>
  </w:num>
  <w:num w:numId="21" w16cid:durableId="815494389">
    <w:abstractNumId w:val="15"/>
  </w:num>
  <w:num w:numId="22" w16cid:durableId="155151531">
    <w:abstractNumId w:val="10"/>
  </w:num>
  <w:num w:numId="23" w16cid:durableId="1736272783">
    <w:abstractNumId w:val="8"/>
  </w:num>
  <w:num w:numId="24" w16cid:durableId="1003319408">
    <w:abstractNumId w:val="4"/>
  </w:num>
  <w:num w:numId="25" w16cid:durableId="2063170130">
    <w:abstractNumId w:val="29"/>
  </w:num>
  <w:num w:numId="26" w16cid:durableId="768039843">
    <w:abstractNumId w:val="7"/>
  </w:num>
  <w:num w:numId="27" w16cid:durableId="1730685269">
    <w:abstractNumId w:val="30"/>
  </w:num>
  <w:num w:numId="28" w16cid:durableId="370541835">
    <w:abstractNumId w:val="2"/>
  </w:num>
  <w:num w:numId="29" w16cid:durableId="1889030480">
    <w:abstractNumId w:val="23"/>
  </w:num>
  <w:num w:numId="30" w16cid:durableId="1597981804">
    <w:abstractNumId w:val="11"/>
  </w:num>
  <w:num w:numId="31" w16cid:durableId="1322852688">
    <w:abstractNumId w:val="12"/>
  </w:num>
  <w:num w:numId="32" w16cid:durableId="259413927">
    <w:abstractNumId w:val="18"/>
  </w:num>
  <w:num w:numId="33" w16cid:durableId="637804399">
    <w:abstractNumId w:val="26"/>
  </w:num>
  <w:num w:numId="34" w16cid:durableId="383212917">
    <w:abstractNumId w:val="25"/>
  </w:num>
  <w:num w:numId="35" w16cid:durableId="16174598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4B3"/>
    <w:rsid w:val="000006ED"/>
    <w:rsid w:val="00004374"/>
    <w:rsid w:val="00004459"/>
    <w:rsid w:val="00007791"/>
    <w:rsid w:val="0001421C"/>
    <w:rsid w:val="00014CCB"/>
    <w:rsid w:val="00027877"/>
    <w:rsid w:val="000306C7"/>
    <w:rsid w:val="00032911"/>
    <w:rsid w:val="00033337"/>
    <w:rsid w:val="00033D2D"/>
    <w:rsid w:val="00033E72"/>
    <w:rsid w:val="000405C1"/>
    <w:rsid w:val="00050210"/>
    <w:rsid w:val="00050D03"/>
    <w:rsid w:val="0005161B"/>
    <w:rsid w:val="00051B01"/>
    <w:rsid w:val="00055CAE"/>
    <w:rsid w:val="000613E9"/>
    <w:rsid w:val="00063E8F"/>
    <w:rsid w:val="00073866"/>
    <w:rsid w:val="00073E05"/>
    <w:rsid w:val="00074CE7"/>
    <w:rsid w:val="00076B40"/>
    <w:rsid w:val="000804D0"/>
    <w:rsid w:val="00082111"/>
    <w:rsid w:val="00082474"/>
    <w:rsid w:val="000865DD"/>
    <w:rsid w:val="00090707"/>
    <w:rsid w:val="0009144C"/>
    <w:rsid w:val="000C2C55"/>
    <w:rsid w:val="000C317C"/>
    <w:rsid w:val="000C3C9A"/>
    <w:rsid w:val="000C55E4"/>
    <w:rsid w:val="000D0C71"/>
    <w:rsid w:val="000D1FF6"/>
    <w:rsid w:val="000D3324"/>
    <w:rsid w:val="000D5A82"/>
    <w:rsid w:val="000D770D"/>
    <w:rsid w:val="000E5B2F"/>
    <w:rsid w:val="000E6EA7"/>
    <w:rsid w:val="000F0DCC"/>
    <w:rsid w:val="000F2E42"/>
    <w:rsid w:val="000F704A"/>
    <w:rsid w:val="000F7E0F"/>
    <w:rsid w:val="001003E3"/>
    <w:rsid w:val="0010126A"/>
    <w:rsid w:val="0011458C"/>
    <w:rsid w:val="00115C01"/>
    <w:rsid w:val="001179BB"/>
    <w:rsid w:val="00117E0D"/>
    <w:rsid w:val="001201EA"/>
    <w:rsid w:val="00131A49"/>
    <w:rsid w:val="00136A61"/>
    <w:rsid w:val="00137C7E"/>
    <w:rsid w:val="0014138C"/>
    <w:rsid w:val="0014603E"/>
    <w:rsid w:val="00147EED"/>
    <w:rsid w:val="00151A07"/>
    <w:rsid w:val="001565FF"/>
    <w:rsid w:val="0016081C"/>
    <w:rsid w:val="001609EE"/>
    <w:rsid w:val="00160DE8"/>
    <w:rsid w:val="00161945"/>
    <w:rsid w:val="001700CD"/>
    <w:rsid w:val="00172702"/>
    <w:rsid w:val="001733E9"/>
    <w:rsid w:val="001748BC"/>
    <w:rsid w:val="001753B5"/>
    <w:rsid w:val="00183F74"/>
    <w:rsid w:val="00185109"/>
    <w:rsid w:val="001861EF"/>
    <w:rsid w:val="00187740"/>
    <w:rsid w:val="00191BAF"/>
    <w:rsid w:val="0019411C"/>
    <w:rsid w:val="001950FC"/>
    <w:rsid w:val="00195ED5"/>
    <w:rsid w:val="001975E9"/>
    <w:rsid w:val="001A1C33"/>
    <w:rsid w:val="001B1864"/>
    <w:rsid w:val="001B5FF1"/>
    <w:rsid w:val="001B6590"/>
    <w:rsid w:val="001B6A92"/>
    <w:rsid w:val="001B6D4E"/>
    <w:rsid w:val="001C6512"/>
    <w:rsid w:val="001D0216"/>
    <w:rsid w:val="001D1B5F"/>
    <w:rsid w:val="001D7302"/>
    <w:rsid w:val="001E6A9A"/>
    <w:rsid w:val="001F0147"/>
    <w:rsid w:val="001F05F5"/>
    <w:rsid w:val="001F1CA9"/>
    <w:rsid w:val="001F2F37"/>
    <w:rsid w:val="001F42AB"/>
    <w:rsid w:val="0020004C"/>
    <w:rsid w:val="002003FC"/>
    <w:rsid w:val="0020097E"/>
    <w:rsid w:val="00200A0B"/>
    <w:rsid w:val="00202CA9"/>
    <w:rsid w:val="00202F0E"/>
    <w:rsid w:val="0020470E"/>
    <w:rsid w:val="00206302"/>
    <w:rsid w:val="002126BB"/>
    <w:rsid w:val="00212E08"/>
    <w:rsid w:val="002164B3"/>
    <w:rsid w:val="00216B1B"/>
    <w:rsid w:val="00230F6B"/>
    <w:rsid w:val="00233DB7"/>
    <w:rsid w:val="002343BD"/>
    <w:rsid w:val="0023534D"/>
    <w:rsid w:val="00237A56"/>
    <w:rsid w:val="0024031D"/>
    <w:rsid w:val="00242907"/>
    <w:rsid w:val="00242F86"/>
    <w:rsid w:val="0025071E"/>
    <w:rsid w:val="002513CA"/>
    <w:rsid w:val="00260659"/>
    <w:rsid w:val="00260B46"/>
    <w:rsid w:val="00264A42"/>
    <w:rsid w:val="00265BB2"/>
    <w:rsid w:val="002667AC"/>
    <w:rsid w:val="00272526"/>
    <w:rsid w:val="00276901"/>
    <w:rsid w:val="0028279C"/>
    <w:rsid w:val="00287236"/>
    <w:rsid w:val="00293F1A"/>
    <w:rsid w:val="00294049"/>
    <w:rsid w:val="002A4AC3"/>
    <w:rsid w:val="002A6266"/>
    <w:rsid w:val="002A7741"/>
    <w:rsid w:val="002B2E9B"/>
    <w:rsid w:val="002B4C8C"/>
    <w:rsid w:val="002C0434"/>
    <w:rsid w:val="002C0495"/>
    <w:rsid w:val="002C1646"/>
    <w:rsid w:val="002C4F4D"/>
    <w:rsid w:val="002D2C45"/>
    <w:rsid w:val="002E2D9A"/>
    <w:rsid w:val="002E3C03"/>
    <w:rsid w:val="002F79D8"/>
    <w:rsid w:val="00310121"/>
    <w:rsid w:val="00310826"/>
    <w:rsid w:val="003108C8"/>
    <w:rsid w:val="003131BC"/>
    <w:rsid w:val="00313966"/>
    <w:rsid w:val="00314441"/>
    <w:rsid w:val="00314EFC"/>
    <w:rsid w:val="00314F8E"/>
    <w:rsid w:val="0032325F"/>
    <w:rsid w:val="003266E9"/>
    <w:rsid w:val="00335CBA"/>
    <w:rsid w:val="00343884"/>
    <w:rsid w:val="00345528"/>
    <w:rsid w:val="00345FC9"/>
    <w:rsid w:val="0035014F"/>
    <w:rsid w:val="003575C3"/>
    <w:rsid w:val="003609F6"/>
    <w:rsid w:val="00361AD8"/>
    <w:rsid w:val="003709AE"/>
    <w:rsid w:val="00373169"/>
    <w:rsid w:val="003734D4"/>
    <w:rsid w:val="00376C3E"/>
    <w:rsid w:val="00383938"/>
    <w:rsid w:val="0038438A"/>
    <w:rsid w:val="00387892"/>
    <w:rsid w:val="0039072C"/>
    <w:rsid w:val="00396065"/>
    <w:rsid w:val="00397CF1"/>
    <w:rsid w:val="003A01C0"/>
    <w:rsid w:val="003A3419"/>
    <w:rsid w:val="003B568E"/>
    <w:rsid w:val="003B675D"/>
    <w:rsid w:val="003C2C95"/>
    <w:rsid w:val="003D73B7"/>
    <w:rsid w:val="003D7B4B"/>
    <w:rsid w:val="003E0B5D"/>
    <w:rsid w:val="003E4CCD"/>
    <w:rsid w:val="003E5906"/>
    <w:rsid w:val="003E6D6A"/>
    <w:rsid w:val="003F36FE"/>
    <w:rsid w:val="003F6FC7"/>
    <w:rsid w:val="003F7382"/>
    <w:rsid w:val="00402626"/>
    <w:rsid w:val="00404A08"/>
    <w:rsid w:val="00404B64"/>
    <w:rsid w:val="00411769"/>
    <w:rsid w:val="004121CD"/>
    <w:rsid w:val="00422DB1"/>
    <w:rsid w:val="00423933"/>
    <w:rsid w:val="00427961"/>
    <w:rsid w:val="00427FE6"/>
    <w:rsid w:val="004301EE"/>
    <w:rsid w:val="0044166E"/>
    <w:rsid w:val="00447993"/>
    <w:rsid w:val="00452C77"/>
    <w:rsid w:val="004601C2"/>
    <w:rsid w:val="00460F3E"/>
    <w:rsid w:val="004614F2"/>
    <w:rsid w:val="00463A4E"/>
    <w:rsid w:val="0046408A"/>
    <w:rsid w:val="0046564B"/>
    <w:rsid w:val="00465CD7"/>
    <w:rsid w:val="0047143D"/>
    <w:rsid w:val="00474B6E"/>
    <w:rsid w:val="00476D88"/>
    <w:rsid w:val="00476E01"/>
    <w:rsid w:val="0049633E"/>
    <w:rsid w:val="004A2BE0"/>
    <w:rsid w:val="004A58BA"/>
    <w:rsid w:val="004B02F5"/>
    <w:rsid w:val="004B46AF"/>
    <w:rsid w:val="004C0139"/>
    <w:rsid w:val="004C0CDC"/>
    <w:rsid w:val="004C1ED0"/>
    <w:rsid w:val="004C1F77"/>
    <w:rsid w:val="004C2493"/>
    <w:rsid w:val="004C2FEC"/>
    <w:rsid w:val="004D2320"/>
    <w:rsid w:val="004D32B2"/>
    <w:rsid w:val="004D398B"/>
    <w:rsid w:val="004D4052"/>
    <w:rsid w:val="004D6EC8"/>
    <w:rsid w:val="004E03A2"/>
    <w:rsid w:val="004E349F"/>
    <w:rsid w:val="004E41B9"/>
    <w:rsid w:val="004E4DEC"/>
    <w:rsid w:val="004F12E1"/>
    <w:rsid w:val="004F3610"/>
    <w:rsid w:val="004F3E2E"/>
    <w:rsid w:val="004F3F06"/>
    <w:rsid w:val="004F5825"/>
    <w:rsid w:val="004F641C"/>
    <w:rsid w:val="00504BCC"/>
    <w:rsid w:val="00504ECB"/>
    <w:rsid w:val="005059E5"/>
    <w:rsid w:val="005126EC"/>
    <w:rsid w:val="00513C5F"/>
    <w:rsid w:val="00515466"/>
    <w:rsid w:val="00523070"/>
    <w:rsid w:val="00524B93"/>
    <w:rsid w:val="00526964"/>
    <w:rsid w:val="005331A9"/>
    <w:rsid w:val="00536F39"/>
    <w:rsid w:val="005500BE"/>
    <w:rsid w:val="0055441C"/>
    <w:rsid w:val="0055787C"/>
    <w:rsid w:val="00566EF8"/>
    <w:rsid w:val="005672A3"/>
    <w:rsid w:val="00570F9D"/>
    <w:rsid w:val="00571E61"/>
    <w:rsid w:val="00573CDA"/>
    <w:rsid w:val="005750EE"/>
    <w:rsid w:val="005772E5"/>
    <w:rsid w:val="00584879"/>
    <w:rsid w:val="00585994"/>
    <w:rsid w:val="00585D4C"/>
    <w:rsid w:val="00592BED"/>
    <w:rsid w:val="00593FFC"/>
    <w:rsid w:val="005A2C25"/>
    <w:rsid w:val="005A4CFF"/>
    <w:rsid w:val="005A7DA9"/>
    <w:rsid w:val="005B6ED9"/>
    <w:rsid w:val="005B6FCE"/>
    <w:rsid w:val="005C09EE"/>
    <w:rsid w:val="005C273E"/>
    <w:rsid w:val="005E7B44"/>
    <w:rsid w:val="005F178C"/>
    <w:rsid w:val="005F274B"/>
    <w:rsid w:val="005F4AD7"/>
    <w:rsid w:val="00603200"/>
    <w:rsid w:val="00607EBC"/>
    <w:rsid w:val="006109D3"/>
    <w:rsid w:val="0061117A"/>
    <w:rsid w:val="006200D7"/>
    <w:rsid w:val="00621242"/>
    <w:rsid w:val="0062434D"/>
    <w:rsid w:val="00627B5B"/>
    <w:rsid w:val="006301B0"/>
    <w:rsid w:val="0063460F"/>
    <w:rsid w:val="00634E58"/>
    <w:rsid w:val="006372D1"/>
    <w:rsid w:val="0064183D"/>
    <w:rsid w:val="0064191F"/>
    <w:rsid w:val="00642A22"/>
    <w:rsid w:val="006445F1"/>
    <w:rsid w:val="00651215"/>
    <w:rsid w:val="00651C94"/>
    <w:rsid w:val="00654CDD"/>
    <w:rsid w:val="00661AE1"/>
    <w:rsid w:val="006641C8"/>
    <w:rsid w:val="00670310"/>
    <w:rsid w:val="00670FF5"/>
    <w:rsid w:val="00672363"/>
    <w:rsid w:val="006827D1"/>
    <w:rsid w:val="006848AC"/>
    <w:rsid w:val="0069315C"/>
    <w:rsid w:val="0069494B"/>
    <w:rsid w:val="00697989"/>
    <w:rsid w:val="006A3930"/>
    <w:rsid w:val="006A6098"/>
    <w:rsid w:val="006B0F66"/>
    <w:rsid w:val="006B3FC1"/>
    <w:rsid w:val="006B5D81"/>
    <w:rsid w:val="006B6B83"/>
    <w:rsid w:val="006C2DC5"/>
    <w:rsid w:val="006C45DF"/>
    <w:rsid w:val="006C480A"/>
    <w:rsid w:val="006C4E38"/>
    <w:rsid w:val="006C53DC"/>
    <w:rsid w:val="006C74DE"/>
    <w:rsid w:val="006E1021"/>
    <w:rsid w:val="006E2816"/>
    <w:rsid w:val="006E712D"/>
    <w:rsid w:val="006E7C0A"/>
    <w:rsid w:val="006F05F0"/>
    <w:rsid w:val="006F31C9"/>
    <w:rsid w:val="006F3569"/>
    <w:rsid w:val="007008FE"/>
    <w:rsid w:val="00701224"/>
    <w:rsid w:val="007048BA"/>
    <w:rsid w:val="00704981"/>
    <w:rsid w:val="00710659"/>
    <w:rsid w:val="007108BE"/>
    <w:rsid w:val="007138EC"/>
    <w:rsid w:val="007155A6"/>
    <w:rsid w:val="007210C2"/>
    <w:rsid w:val="007224C0"/>
    <w:rsid w:val="00725A54"/>
    <w:rsid w:val="00725FC0"/>
    <w:rsid w:val="00726C4C"/>
    <w:rsid w:val="00727B35"/>
    <w:rsid w:val="00731611"/>
    <w:rsid w:val="00735482"/>
    <w:rsid w:val="00737E27"/>
    <w:rsid w:val="00740EFA"/>
    <w:rsid w:val="00743480"/>
    <w:rsid w:val="007468B5"/>
    <w:rsid w:val="0075513F"/>
    <w:rsid w:val="0076228F"/>
    <w:rsid w:val="007700B1"/>
    <w:rsid w:val="0077461C"/>
    <w:rsid w:val="00780550"/>
    <w:rsid w:val="007821B4"/>
    <w:rsid w:val="00783CCE"/>
    <w:rsid w:val="007849CF"/>
    <w:rsid w:val="00790011"/>
    <w:rsid w:val="007A1C94"/>
    <w:rsid w:val="007A1E82"/>
    <w:rsid w:val="007A70D6"/>
    <w:rsid w:val="007B0ACD"/>
    <w:rsid w:val="007B7790"/>
    <w:rsid w:val="007C1491"/>
    <w:rsid w:val="007C4D71"/>
    <w:rsid w:val="007C6FA4"/>
    <w:rsid w:val="007D2D50"/>
    <w:rsid w:val="007D526E"/>
    <w:rsid w:val="007D7D58"/>
    <w:rsid w:val="007E2124"/>
    <w:rsid w:val="007E5446"/>
    <w:rsid w:val="007F1594"/>
    <w:rsid w:val="007F1DDB"/>
    <w:rsid w:val="007F3E78"/>
    <w:rsid w:val="007F713C"/>
    <w:rsid w:val="007F793A"/>
    <w:rsid w:val="007F7D6A"/>
    <w:rsid w:val="008000FE"/>
    <w:rsid w:val="008057CF"/>
    <w:rsid w:val="00806018"/>
    <w:rsid w:val="00806EC2"/>
    <w:rsid w:val="00812ECA"/>
    <w:rsid w:val="00815B99"/>
    <w:rsid w:val="00816C4B"/>
    <w:rsid w:val="00817639"/>
    <w:rsid w:val="00817817"/>
    <w:rsid w:val="0082109B"/>
    <w:rsid w:val="00822D09"/>
    <w:rsid w:val="00827A4A"/>
    <w:rsid w:val="00831A51"/>
    <w:rsid w:val="00832DD0"/>
    <w:rsid w:val="00833DED"/>
    <w:rsid w:val="008369D5"/>
    <w:rsid w:val="00843D07"/>
    <w:rsid w:val="00851992"/>
    <w:rsid w:val="00852EF5"/>
    <w:rsid w:val="00855B65"/>
    <w:rsid w:val="00864FA8"/>
    <w:rsid w:val="00870DEF"/>
    <w:rsid w:val="008714CF"/>
    <w:rsid w:val="008746D7"/>
    <w:rsid w:val="00880D8D"/>
    <w:rsid w:val="00883F21"/>
    <w:rsid w:val="008846BC"/>
    <w:rsid w:val="008870D6"/>
    <w:rsid w:val="00887A3F"/>
    <w:rsid w:val="00896275"/>
    <w:rsid w:val="008B0C94"/>
    <w:rsid w:val="008B3505"/>
    <w:rsid w:val="008B54C1"/>
    <w:rsid w:val="008B7C55"/>
    <w:rsid w:val="008C1674"/>
    <w:rsid w:val="008C1C83"/>
    <w:rsid w:val="008C26A3"/>
    <w:rsid w:val="008C316E"/>
    <w:rsid w:val="008C3D2B"/>
    <w:rsid w:val="008C6EF6"/>
    <w:rsid w:val="008C72D8"/>
    <w:rsid w:val="008D1F9D"/>
    <w:rsid w:val="008D3F1B"/>
    <w:rsid w:val="008D42A1"/>
    <w:rsid w:val="008D4F97"/>
    <w:rsid w:val="008D5CF6"/>
    <w:rsid w:val="008D7623"/>
    <w:rsid w:val="008E6BA8"/>
    <w:rsid w:val="008E7225"/>
    <w:rsid w:val="008E7409"/>
    <w:rsid w:val="008F3C79"/>
    <w:rsid w:val="008F6C61"/>
    <w:rsid w:val="00900B67"/>
    <w:rsid w:val="00902B1B"/>
    <w:rsid w:val="00904540"/>
    <w:rsid w:val="00904A13"/>
    <w:rsid w:val="00907532"/>
    <w:rsid w:val="00907C4F"/>
    <w:rsid w:val="00907D14"/>
    <w:rsid w:val="00913CEF"/>
    <w:rsid w:val="0092114E"/>
    <w:rsid w:val="00923F40"/>
    <w:rsid w:val="00926BB8"/>
    <w:rsid w:val="009274F0"/>
    <w:rsid w:val="009317BB"/>
    <w:rsid w:val="00934105"/>
    <w:rsid w:val="00944102"/>
    <w:rsid w:val="009443A3"/>
    <w:rsid w:val="0094567E"/>
    <w:rsid w:val="00961AB0"/>
    <w:rsid w:val="00963472"/>
    <w:rsid w:val="0096442D"/>
    <w:rsid w:val="00965B56"/>
    <w:rsid w:val="00975C3C"/>
    <w:rsid w:val="0097768D"/>
    <w:rsid w:val="009807A3"/>
    <w:rsid w:val="00980E3E"/>
    <w:rsid w:val="00984964"/>
    <w:rsid w:val="00986AA7"/>
    <w:rsid w:val="00990463"/>
    <w:rsid w:val="00991BBD"/>
    <w:rsid w:val="00993C90"/>
    <w:rsid w:val="00995EAE"/>
    <w:rsid w:val="009A078D"/>
    <w:rsid w:val="009A2F14"/>
    <w:rsid w:val="009A33FE"/>
    <w:rsid w:val="009A403F"/>
    <w:rsid w:val="009A4E62"/>
    <w:rsid w:val="009A5005"/>
    <w:rsid w:val="009B1DEF"/>
    <w:rsid w:val="009B2FF2"/>
    <w:rsid w:val="009B46CA"/>
    <w:rsid w:val="009D1C35"/>
    <w:rsid w:val="009D4EB7"/>
    <w:rsid w:val="009E43DF"/>
    <w:rsid w:val="009F1BC3"/>
    <w:rsid w:val="009F4F2F"/>
    <w:rsid w:val="00A06093"/>
    <w:rsid w:val="00A10114"/>
    <w:rsid w:val="00A12DCB"/>
    <w:rsid w:val="00A1526D"/>
    <w:rsid w:val="00A16ACA"/>
    <w:rsid w:val="00A2156E"/>
    <w:rsid w:val="00A22680"/>
    <w:rsid w:val="00A23B15"/>
    <w:rsid w:val="00A246A2"/>
    <w:rsid w:val="00A263C2"/>
    <w:rsid w:val="00A31F20"/>
    <w:rsid w:val="00A3287D"/>
    <w:rsid w:val="00A33174"/>
    <w:rsid w:val="00A35056"/>
    <w:rsid w:val="00A35337"/>
    <w:rsid w:val="00A4001F"/>
    <w:rsid w:val="00A423F5"/>
    <w:rsid w:val="00A447AE"/>
    <w:rsid w:val="00A568A5"/>
    <w:rsid w:val="00A56B26"/>
    <w:rsid w:val="00A60251"/>
    <w:rsid w:val="00A60C22"/>
    <w:rsid w:val="00A61E4C"/>
    <w:rsid w:val="00A62B79"/>
    <w:rsid w:val="00A636BF"/>
    <w:rsid w:val="00A637DC"/>
    <w:rsid w:val="00A65C93"/>
    <w:rsid w:val="00A671A6"/>
    <w:rsid w:val="00A67380"/>
    <w:rsid w:val="00A67C17"/>
    <w:rsid w:val="00A7044B"/>
    <w:rsid w:val="00A725A1"/>
    <w:rsid w:val="00A73EF1"/>
    <w:rsid w:val="00A75388"/>
    <w:rsid w:val="00A76560"/>
    <w:rsid w:val="00A77641"/>
    <w:rsid w:val="00A80F1D"/>
    <w:rsid w:val="00A84271"/>
    <w:rsid w:val="00A85400"/>
    <w:rsid w:val="00A85863"/>
    <w:rsid w:val="00A868C2"/>
    <w:rsid w:val="00A90858"/>
    <w:rsid w:val="00A90EF2"/>
    <w:rsid w:val="00A976F4"/>
    <w:rsid w:val="00AA02C1"/>
    <w:rsid w:val="00AA2655"/>
    <w:rsid w:val="00AA31CA"/>
    <w:rsid w:val="00AA5C7B"/>
    <w:rsid w:val="00AA5DD7"/>
    <w:rsid w:val="00AB1333"/>
    <w:rsid w:val="00AB1571"/>
    <w:rsid w:val="00AB7094"/>
    <w:rsid w:val="00AC05D2"/>
    <w:rsid w:val="00AC0722"/>
    <w:rsid w:val="00AC0CE0"/>
    <w:rsid w:val="00AC4C14"/>
    <w:rsid w:val="00AC58CA"/>
    <w:rsid w:val="00AC6597"/>
    <w:rsid w:val="00AD161A"/>
    <w:rsid w:val="00AD2492"/>
    <w:rsid w:val="00AD2AFB"/>
    <w:rsid w:val="00AD2C51"/>
    <w:rsid w:val="00AD77D5"/>
    <w:rsid w:val="00AD7985"/>
    <w:rsid w:val="00AE24D8"/>
    <w:rsid w:val="00AE3FFF"/>
    <w:rsid w:val="00AE46F5"/>
    <w:rsid w:val="00AE6726"/>
    <w:rsid w:val="00AE6871"/>
    <w:rsid w:val="00AF0ED7"/>
    <w:rsid w:val="00AF65B5"/>
    <w:rsid w:val="00B06CA7"/>
    <w:rsid w:val="00B077B0"/>
    <w:rsid w:val="00B10709"/>
    <w:rsid w:val="00B11A35"/>
    <w:rsid w:val="00B15044"/>
    <w:rsid w:val="00B1657A"/>
    <w:rsid w:val="00B169F8"/>
    <w:rsid w:val="00B253BD"/>
    <w:rsid w:val="00B26060"/>
    <w:rsid w:val="00B31267"/>
    <w:rsid w:val="00B31356"/>
    <w:rsid w:val="00B326AB"/>
    <w:rsid w:val="00B40CEF"/>
    <w:rsid w:val="00B41B28"/>
    <w:rsid w:val="00B60A5F"/>
    <w:rsid w:val="00B617ED"/>
    <w:rsid w:val="00B639F5"/>
    <w:rsid w:val="00B63D4B"/>
    <w:rsid w:val="00B677CE"/>
    <w:rsid w:val="00B67B67"/>
    <w:rsid w:val="00B83DE3"/>
    <w:rsid w:val="00B83E4E"/>
    <w:rsid w:val="00B86150"/>
    <w:rsid w:val="00B9437D"/>
    <w:rsid w:val="00B94C85"/>
    <w:rsid w:val="00B952FC"/>
    <w:rsid w:val="00B96BF8"/>
    <w:rsid w:val="00B97E3A"/>
    <w:rsid w:val="00BA133C"/>
    <w:rsid w:val="00BA4FDE"/>
    <w:rsid w:val="00BA64DA"/>
    <w:rsid w:val="00BB40AE"/>
    <w:rsid w:val="00BD378F"/>
    <w:rsid w:val="00BE0EF3"/>
    <w:rsid w:val="00BE31AB"/>
    <w:rsid w:val="00BE451D"/>
    <w:rsid w:val="00BE4B4A"/>
    <w:rsid w:val="00BE4E71"/>
    <w:rsid w:val="00BE5214"/>
    <w:rsid w:val="00BF62EC"/>
    <w:rsid w:val="00C018C7"/>
    <w:rsid w:val="00C05219"/>
    <w:rsid w:val="00C07A6F"/>
    <w:rsid w:val="00C12B8C"/>
    <w:rsid w:val="00C12E8A"/>
    <w:rsid w:val="00C16CF9"/>
    <w:rsid w:val="00C20242"/>
    <w:rsid w:val="00C23E62"/>
    <w:rsid w:val="00C302B6"/>
    <w:rsid w:val="00C32F42"/>
    <w:rsid w:val="00C335E4"/>
    <w:rsid w:val="00C347B2"/>
    <w:rsid w:val="00C35F2B"/>
    <w:rsid w:val="00C368E4"/>
    <w:rsid w:val="00C37DB9"/>
    <w:rsid w:val="00C4083F"/>
    <w:rsid w:val="00C4124D"/>
    <w:rsid w:val="00C41A75"/>
    <w:rsid w:val="00C43BFB"/>
    <w:rsid w:val="00C44431"/>
    <w:rsid w:val="00C45FE7"/>
    <w:rsid w:val="00C46ABD"/>
    <w:rsid w:val="00C47288"/>
    <w:rsid w:val="00C478B0"/>
    <w:rsid w:val="00C47FE1"/>
    <w:rsid w:val="00C50A6F"/>
    <w:rsid w:val="00C60B36"/>
    <w:rsid w:val="00C62137"/>
    <w:rsid w:val="00C72EE9"/>
    <w:rsid w:val="00C77FAE"/>
    <w:rsid w:val="00C8097A"/>
    <w:rsid w:val="00C81458"/>
    <w:rsid w:val="00C85885"/>
    <w:rsid w:val="00C879D3"/>
    <w:rsid w:val="00C90D93"/>
    <w:rsid w:val="00C94D93"/>
    <w:rsid w:val="00CA1E31"/>
    <w:rsid w:val="00CA3247"/>
    <w:rsid w:val="00CA415C"/>
    <w:rsid w:val="00CA5F4F"/>
    <w:rsid w:val="00CA6BE1"/>
    <w:rsid w:val="00CB1B4B"/>
    <w:rsid w:val="00CB1F74"/>
    <w:rsid w:val="00CB245B"/>
    <w:rsid w:val="00CB6A66"/>
    <w:rsid w:val="00CB7E3A"/>
    <w:rsid w:val="00CC168E"/>
    <w:rsid w:val="00CC299D"/>
    <w:rsid w:val="00CC3397"/>
    <w:rsid w:val="00CD3EFA"/>
    <w:rsid w:val="00CD5271"/>
    <w:rsid w:val="00CE427C"/>
    <w:rsid w:val="00CE4E5B"/>
    <w:rsid w:val="00CE4E73"/>
    <w:rsid w:val="00CE78F3"/>
    <w:rsid w:val="00CF1115"/>
    <w:rsid w:val="00CF1BE6"/>
    <w:rsid w:val="00CF2860"/>
    <w:rsid w:val="00CF2BAC"/>
    <w:rsid w:val="00CF4298"/>
    <w:rsid w:val="00D00CF4"/>
    <w:rsid w:val="00D02196"/>
    <w:rsid w:val="00D05747"/>
    <w:rsid w:val="00D17B79"/>
    <w:rsid w:val="00D25929"/>
    <w:rsid w:val="00D27D96"/>
    <w:rsid w:val="00D31313"/>
    <w:rsid w:val="00D35F0D"/>
    <w:rsid w:val="00D36D06"/>
    <w:rsid w:val="00D40FD3"/>
    <w:rsid w:val="00D44AA4"/>
    <w:rsid w:val="00D5451A"/>
    <w:rsid w:val="00D54E95"/>
    <w:rsid w:val="00D61016"/>
    <w:rsid w:val="00D6321C"/>
    <w:rsid w:val="00D64822"/>
    <w:rsid w:val="00D65711"/>
    <w:rsid w:val="00D709B7"/>
    <w:rsid w:val="00D70E44"/>
    <w:rsid w:val="00D7254D"/>
    <w:rsid w:val="00D7401D"/>
    <w:rsid w:val="00D74C81"/>
    <w:rsid w:val="00D76DB6"/>
    <w:rsid w:val="00D80CF3"/>
    <w:rsid w:val="00D81002"/>
    <w:rsid w:val="00D85181"/>
    <w:rsid w:val="00DA034E"/>
    <w:rsid w:val="00DA13EB"/>
    <w:rsid w:val="00DA31AD"/>
    <w:rsid w:val="00DB209A"/>
    <w:rsid w:val="00DB2E2F"/>
    <w:rsid w:val="00DB3B7C"/>
    <w:rsid w:val="00DC004B"/>
    <w:rsid w:val="00DC3558"/>
    <w:rsid w:val="00DC6577"/>
    <w:rsid w:val="00DD4A17"/>
    <w:rsid w:val="00DE1139"/>
    <w:rsid w:val="00DE1328"/>
    <w:rsid w:val="00DE2679"/>
    <w:rsid w:val="00DE2FF7"/>
    <w:rsid w:val="00DE41BD"/>
    <w:rsid w:val="00DE5AD2"/>
    <w:rsid w:val="00DF67B1"/>
    <w:rsid w:val="00DF71BD"/>
    <w:rsid w:val="00DF761A"/>
    <w:rsid w:val="00E006B9"/>
    <w:rsid w:val="00E00C74"/>
    <w:rsid w:val="00E02748"/>
    <w:rsid w:val="00E07780"/>
    <w:rsid w:val="00E10649"/>
    <w:rsid w:val="00E11569"/>
    <w:rsid w:val="00E1220A"/>
    <w:rsid w:val="00E162F8"/>
    <w:rsid w:val="00E16B37"/>
    <w:rsid w:val="00E17A8E"/>
    <w:rsid w:val="00E17CD6"/>
    <w:rsid w:val="00E17FF6"/>
    <w:rsid w:val="00E22EE2"/>
    <w:rsid w:val="00E25E5D"/>
    <w:rsid w:val="00E27FAC"/>
    <w:rsid w:val="00E30092"/>
    <w:rsid w:val="00E33281"/>
    <w:rsid w:val="00E348E0"/>
    <w:rsid w:val="00E43928"/>
    <w:rsid w:val="00E440AD"/>
    <w:rsid w:val="00E44C1A"/>
    <w:rsid w:val="00E44F41"/>
    <w:rsid w:val="00E470D6"/>
    <w:rsid w:val="00E5226E"/>
    <w:rsid w:val="00E53BE4"/>
    <w:rsid w:val="00E55908"/>
    <w:rsid w:val="00E60339"/>
    <w:rsid w:val="00E6629E"/>
    <w:rsid w:val="00E71148"/>
    <w:rsid w:val="00E775BF"/>
    <w:rsid w:val="00E83DC4"/>
    <w:rsid w:val="00E87AC0"/>
    <w:rsid w:val="00E90DF4"/>
    <w:rsid w:val="00E92BEA"/>
    <w:rsid w:val="00E95BA0"/>
    <w:rsid w:val="00E972F5"/>
    <w:rsid w:val="00EA4A4E"/>
    <w:rsid w:val="00EA5F56"/>
    <w:rsid w:val="00EA7F50"/>
    <w:rsid w:val="00EB3E82"/>
    <w:rsid w:val="00EB6A4B"/>
    <w:rsid w:val="00EC06D8"/>
    <w:rsid w:val="00EC54B5"/>
    <w:rsid w:val="00EC74AC"/>
    <w:rsid w:val="00ED0829"/>
    <w:rsid w:val="00ED10D5"/>
    <w:rsid w:val="00ED4074"/>
    <w:rsid w:val="00ED4D11"/>
    <w:rsid w:val="00EE0F5B"/>
    <w:rsid w:val="00EF77FF"/>
    <w:rsid w:val="00EF7F4D"/>
    <w:rsid w:val="00F03836"/>
    <w:rsid w:val="00F03BD9"/>
    <w:rsid w:val="00F053A1"/>
    <w:rsid w:val="00F23604"/>
    <w:rsid w:val="00F25AD9"/>
    <w:rsid w:val="00F31C90"/>
    <w:rsid w:val="00F36E3C"/>
    <w:rsid w:val="00F42AC9"/>
    <w:rsid w:val="00F46766"/>
    <w:rsid w:val="00F46DE6"/>
    <w:rsid w:val="00F46E4F"/>
    <w:rsid w:val="00F47433"/>
    <w:rsid w:val="00F56A9F"/>
    <w:rsid w:val="00F60C6B"/>
    <w:rsid w:val="00F60ECF"/>
    <w:rsid w:val="00F611DD"/>
    <w:rsid w:val="00F61821"/>
    <w:rsid w:val="00F61943"/>
    <w:rsid w:val="00F662CD"/>
    <w:rsid w:val="00F66E55"/>
    <w:rsid w:val="00F67320"/>
    <w:rsid w:val="00F70E85"/>
    <w:rsid w:val="00F71574"/>
    <w:rsid w:val="00F74053"/>
    <w:rsid w:val="00F80790"/>
    <w:rsid w:val="00F81D92"/>
    <w:rsid w:val="00F8460F"/>
    <w:rsid w:val="00F85009"/>
    <w:rsid w:val="00F8587B"/>
    <w:rsid w:val="00F85EA5"/>
    <w:rsid w:val="00F9424A"/>
    <w:rsid w:val="00F95784"/>
    <w:rsid w:val="00FA0F63"/>
    <w:rsid w:val="00FA1D44"/>
    <w:rsid w:val="00FA2CC0"/>
    <w:rsid w:val="00FA5504"/>
    <w:rsid w:val="00FB2609"/>
    <w:rsid w:val="00FB3227"/>
    <w:rsid w:val="00FB5CD2"/>
    <w:rsid w:val="00FC25AA"/>
    <w:rsid w:val="00FC327F"/>
    <w:rsid w:val="00FC4357"/>
    <w:rsid w:val="00FD0BEF"/>
    <w:rsid w:val="00FD1E4F"/>
    <w:rsid w:val="00FD25BE"/>
    <w:rsid w:val="00FE38BF"/>
    <w:rsid w:val="00FE46E4"/>
    <w:rsid w:val="00FE5CE0"/>
    <w:rsid w:val="00FE5E14"/>
    <w:rsid w:val="00FE6802"/>
    <w:rsid w:val="00FF3D4D"/>
    <w:rsid w:val="00FF5736"/>
    <w:rsid w:val="00FF6411"/>
    <w:rsid w:val="00FF6B3C"/>
    <w:rsid w:val="00FF6BD5"/>
    <w:rsid w:val="00FF7406"/>
    <w:rsid w:val="0187B9E5"/>
    <w:rsid w:val="01A0E945"/>
    <w:rsid w:val="01A35214"/>
    <w:rsid w:val="01CDF733"/>
    <w:rsid w:val="01F7913C"/>
    <w:rsid w:val="01FAFC5E"/>
    <w:rsid w:val="02553F7C"/>
    <w:rsid w:val="029EDAA5"/>
    <w:rsid w:val="02D67A2B"/>
    <w:rsid w:val="02EB228D"/>
    <w:rsid w:val="031A1641"/>
    <w:rsid w:val="038389B3"/>
    <w:rsid w:val="03E8C301"/>
    <w:rsid w:val="046D2974"/>
    <w:rsid w:val="060F40F5"/>
    <w:rsid w:val="061DA102"/>
    <w:rsid w:val="0623B9B3"/>
    <w:rsid w:val="073334A9"/>
    <w:rsid w:val="074B709F"/>
    <w:rsid w:val="076BA109"/>
    <w:rsid w:val="07A83615"/>
    <w:rsid w:val="07D25102"/>
    <w:rsid w:val="0842583D"/>
    <w:rsid w:val="08427514"/>
    <w:rsid w:val="0A5897D9"/>
    <w:rsid w:val="0A6B1C9E"/>
    <w:rsid w:val="0BD03ECE"/>
    <w:rsid w:val="0C4C4A87"/>
    <w:rsid w:val="0C7AB393"/>
    <w:rsid w:val="0CCDE182"/>
    <w:rsid w:val="0E078025"/>
    <w:rsid w:val="0E770CF3"/>
    <w:rsid w:val="0FD638C4"/>
    <w:rsid w:val="0FE9E9E6"/>
    <w:rsid w:val="10C1C907"/>
    <w:rsid w:val="12AAC14F"/>
    <w:rsid w:val="12E3EBEA"/>
    <w:rsid w:val="1375E511"/>
    <w:rsid w:val="13941DC0"/>
    <w:rsid w:val="13A23152"/>
    <w:rsid w:val="142417AF"/>
    <w:rsid w:val="148B7E46"/>
    <w:rsid w:val="1508262B"/>
    <w:rsid w:val="15AD7998"/>
    <w:rsid w:val="16CE07ED"/>
    <w:rsid w:val="170AE06B"/>
    <w:rsid w:val="177B3F30"/>
    <w:rsid w:val="17CFD85A"/>
    <w:rsid w:val="183D245E"/>
    <w:rsid w:val="1968232F"/>
    <w:rsid w:val="19814CCE"/>
    <w:rsid w:val="1AFC86ED"/>
    <w:rsid w:val="1D330418"/>
    <w:rsid w:val="1D477E65"/>
    <w:rsid w:val="1D5DC778"/>
    <w:rsid w:val="1D63D4AB"/>
    <w:rsid w:val="1E102CB4"/>
    <w:rsid w:val="1E276FFD"/>
    <w:rsid w:val="1EA33978"/>
    <w:rsid w:val="1F287E72"/>
    <w:rsid w:val="1F622870"/>
    <w:rsid w:val="1FB08CDB"/>
    <w:rsid w:val="203052FC"/>
    <w:rsid w:val="206F89A9"/>
    <w:rsid w:val="21182084"/>
    <w:rsid w:val="21DB35F9"/>
    <w:rsid w:val="2252F4D8"/>
    <w:rsid w:val="227BDAB4"/>
    <w:rsid w:val="22E2E15E"/>
    <w:rsid w:val="22EB47E8"/>
    <w:rsid w:val="23393383"/>
    <w:rsid w:val="23CEE292"/>
    <w:rsid w:val="2501BA14"/>
    <w:rsid w:val="26812FBF"/>
    <w:rsid w:val="26F55D7E"/>
    <w:rsid w:val="26F92EA5"/>
    <w:rsid w:val="2702B9D0"/>
    <w:rsid w:val="275BE28E"/>
    <w:rsid w:val="276B6515"/>
    <w:rsid w:val="28773620"/>
    <w:rsid w:val="28D069E6"/>
    <w:rsid w:val="29146F74"/>
    <w:rsid w:val="2A5400CC"/>
    <w:rsid w:val="2A6E2DF6"/>
    <w:rsid w:val="2AAEE1A3"/>
    <w:rsid w:val="2AC81F42"/>
    <w:rsid w:val="2ADF7013"/>
    <w:rsid w:val="2B5461F9"/>
    <w:rsid w:val="2BBA1DA3"/>
    <w:rsid w:val="2BF32C36"/>
    <w:rsid w:val="2C93D880"/>
    <w:rsid w:val="2C9ADAB5"/>
    <w:rsid w:val="2CAB2498"/>
    <w:rsid w:val="2CCD28EE"/>
    <w:rsid w:val="2D91EC87"/>
    <w:rsid w:val="2D9CC07E"/>
    <w:rsid w:val="2DB129FE"/>
    <w:rsid w:val="2EB0E248"/>
    <w:rsid w:val="2EF29F66"/>
    <w:rsid w:val="3000FFEE"/>
    <w:rsid w:val="306072F5"/>
    <w:rsid w:val="310CBA3A"/>
    <w:rsid w:val="314934C4"/>
    <w:rsid w:val="3152370E"/>
    <w:rsid w:val="3163A4DB"/>
    <w:rsid w:val="31FB0CBC"/>
    <w:rsid w:val="3311EF17"/>
    <w:rsid w:val="335F47CA"/>
    <w:rsid w:val="33F2FDFD"/>
    <w:rsid w:val="347449ED"/>
    <w:rsid w:val="34BC4E89"/>
    <w:rsid w:val="35477056"/>
    <w:rsid w:val="3553949D"/>
    <w:rsid w:val="35FFBEA6"/>
    <w:rsid w:val="3654CA2F"/>
    <w:rsid w:val="366C30F4"/>
    <w:rsid w:val="3673D51B"/>
    <w:rsid w:val="36C77244"/>
    <w:rsid w:val="36CD9E23"/>
    <w:rsid w:val="37E994FE"/>
    <w:rsid w:val="3876B941"/>
    <w:rsid w:val="3889D3BB"/>
    <w:rsid w:val="38BEAD2F"/>
    <w:rsid w:val="38D9F447"/>
    <w:rsid w:val="394D4111"/>
    <w:rsid w:val="39623783"/>
    <w:rsid w:val="39B4C9FB"/>
    <w:rsid w:val="3A486385"/>
    <w:rsid w:val="3A6CDF54"/>
    <w:rsid w:val="3A7F631D"/>
    <w:rsid w:val="3B1E542A"/>
    <w:rsid w:val="3B493BAE"/>
    <w:rsid w:val="3B6E0C63"/>
    <w:rsid w:val="3B9BE8F4"/>
    <w:rsid w:val="3D359A43"/>
    <w:rsid w:val="3D42A44E"/>
    <w:rsid w:val="3D97F354"/>
    <w:rsid w:val="3DA7281E"/>
    <w:rsid w:val="3DCC9FDB"/>
    <w:rsid w:val="3E8FA502"/>
    <w:rsid w:val="3E9DF41C"/>
    <w:rsid w:val="3EAE5555"/>
    <w:rsid w:val="3F7271DB"/>
    <w:rsid w:val="3F73D27A"/>
    <w:rsid w:val="3FABF675"/>
    <w:rsid w:val="3FAE94AA"/>
    <w:rsid w:val="406DFE31"/>
    <w:rsid w:val="40C76AC9"/>
    <w:rsid w:val="419D132D"/>
    <w:rsid w:val="420BCD93"/>
    <w:rsid w:val="42377C2A"/>
    <w:rsid w:val="42765E22"/>
    <w:rsid w:val="42845EC1"/>
    <w:rsid w:val="434D2FAD"/>
    <w:rsid w:val="43865901"/>
    <w:rsid w:val="43B2873F"/>
    <w:rsid w:val="43DD9A6C"/>
    <w:rsid w:val="44EEE085"/>
    <w:rsid w:val="44F427E8"/>
    <w:rsid w:val="45350D95"/>
    <w:rsid w:val="4587FB7A"/>
    <w:rsid w:val="45D558B7"/>
    <w:rsid w:val="474BD6D3"/>
    <w:rsid w:val="4803CBAF"/>
    <w:rsid w:val="48078941"/>
    <w:rsid w:val="480BAF39"/>
    <w:rsid w:val="4855C1E3"/>
    <w:rsid w:val="485C8B3A"/>
    <w:rsid w:val="48B1AB64"/>
    <w:rsid w:val="48C6F665"/>
    <w:rsid w:val="49011F11"/>
    <w:rsid w:val="49905C89"/>
    <w:rsid w:val="49FB3C6A"/>
    <w:rsid w:val="4A20CCE1"/>
    <w:rsid w:val="4A8C25E0"/>
    <w:rsid w:val="4B666175"/>
    <w:rsid w:val="4B753C80"/>
    <w:rsid w:val="4C449E96"/>
    <w:rsid w:val="4C4AB600"/>
    <w:rsid w:val="4CCB9F33"/>
    <w:rsid w:val="4DF85E9F"/>
    <w:rsid w:val="4EAE6EEC"/>
    <w:rsid w:val="4F712624"/>
    <w:rsid w:val="507221FD"/>
    <w:rsid w:val="508930D4"/>
    <w:rsid w:val="5134D68E"/>
    <w:rsid w:val="51394BB4"/>
    <w:rsid w:val="51C9C14D"/>
    <w:rsid w:val="52219641"/>
    <w:rsid w:val="522E495C"/>
    <w:rsid w:val="533DB5DE"/>
    <w:rsid w:val="53667ECA"/>
    <w:rsid w:val="538B46BB"/>
    <w:rsid w:val="5398C791"/>
    <w:rsid w:val="53EADDF6"/>
    <w:rsid w:val="548B1176"/>
    <w:rsid w:val="54C19FD7"/>
    <w:rsid w:val="54E0A27F"/>
    <w:rsid w:val="560CDDF6"/>
    <w:rsid w:val="5684FDFA"/>
    <w:rsid w:val="571FE529"/>
    <w:rsid w:val="58A9EA45"/>
    <w:rsid w:val="591502C4"/>
    <w:rsid w:val="59644F54"/>
    <w:rsid w:val="59A2F85C"/>
    <w:rsid w:val="59CEAD9B"/>
    <w:rsid w:val="5A5E6EDE"/>
    <w:rsid w:val="5A6FC124"/>
    <w:rsid w:val="5B14FD51"/>
    <w:rsid w:val="5B46A9FF"/>
    <w:rsid w:val="5B94C9B8"/>
    <w:rsid w:val="5C464C6E"/>
    <w:rsid w:val="5CE85ADF"/>
    <w:rsid w:val="5D456465"/>
    <w:rsid w:val="5D981B7E"/>
    <w:rsid w:val="5DACF513"/>
    <w:rsid w:val="5DE11D23"/>
    <w:rsid w:val="5DF54A7E"/>
    <w:rsid w:val="5F0934DB"/>
    <w:rsid w:val="5F780CBD"/>
    <w:rsid w:val="6056BEC1"/>
    <w:rsid w:val="60C41E8B"/>
    <w:rsid w:val="613B83B6"/>
    <w:rsid w:val="617511DA"/>
    <w:rsid w:val="619A4A36"/>
    <w:rsid w:val="61DBDC56"/>
    <w:rsid w:val="629013A7"/>
    <w:rsid w:val="62C649C6"/>
    <w:rsid w:val="62DC7D21"/>
    <w:rsid w:val="6460D2A4"/>
    <w:rsid w:val="646FB4FE"/>
    <w:rsid w:val="64B6FDA1"/>
    <w:rsid w:val="6502B38A"/>
    <w:rsid w:val="65D8428A"/>
    <w:rsid w:val="66067878"/>
    <w:rsid w:val="66424553"/>
    <w:rsid w:val="66AF5425"/>
    <w:rsid w:val="66CDFCC5"/>
    <w:rsid w:val="66E6B3F7"/>
    <w:rsid w:val="66FD2BC0"/>
    <w:rsid w:val="67BD36ED"/>
    <w:rsid w:val="68D11797"/>
    <w:rsid w:val="697A3569"/>
    <w:rsid w:val="6A46ADCE"/>
    <w:rsid w:val="6A78B961"/>
    <w:rsid w:val="6B41E635"/>
    <w:rsid w:val="6B550704"/>
    <w:rsid w:val="6B7E26EA"/>
    <w:rsid w:val="6BB7A312"/>
    <w:rsid w:val="6D249973"/>
    <w:rsid w:val="6D4E5AC4"/>
    <w:rsid w:val="6E75423C"/>
    <w:rsid w:val="6FB5582F"/>
    <w:rsid w:val="6FD87D67"/>
    <w:rsid w:val="6FFB80F4"/>
    <w:rsid w:val="7069D70D"/>
    <w:rsid w:val="70824214"/>
    <w:rsid w:val="7105E4D6"/>
    <w:rsid w:val="7195D2A9"/>
    <w:rsid w:val="7366ECEE"/>
    <w:rsid w:val="73F78C37"/>
    <w:rsid w:val="743FAC67"/>
    <w:rsid w:val="74C84B7F"/>
    <w:rsid w:val="74CA05F1"/>
    <w:rsid w:val="752CDDD6"/>
    <w:rsid w:val="763B4596"/>
    <w:rsid w:val="763B6485"/>
    <w:rsid w:val="7673985F"/>
    <w:rsid w:val="76AAF7CC"/>
    <w:rsid w:val="773F05C7"/>
    <w:rsid w:val="778ABCFF"/>
    <w:rsid w:val="77D2742F"/>
    <w:rsid w:val="78AE5823"/>
    <w:rsid w:val="7921E81A"/>
    <w:rsid w:val="792395E3"/>
    <w:rsid w:val="792C5340"/>
    <w:rsid w:val="79422756"/>
    <w:rsid w:val="796E2B34"/>
    <w:rsid w:val="7B37DB4B"/>
    <w:rsid w:val="7BD18486"/>
    <w:rsid w:val="7BE6DBA5"/>
    <w:rsid w:val="7C1EF87C"/>
    <w:rsid w:val="7C969A2A"/>
    <w:rsid w:val="7DB02E26"/>
    <w:rsid w:val="7DDF4C18"/>
    <w:rsid w:val="7E46F40D"/>
    <w:rsid w:val="7E96225A"/>
    <w:rsid w:val="7EA23544"/>
    <w:rsid w:val="7F88CFCD"/>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F0811"/>
  <w15:chartTrackingRefBased/>
  <w15:docId w15:val="{6438EA8E-F6FD-42DC-BD74-D8809190F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164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2164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2164B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164B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164B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164B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164B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164B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164B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64B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2164B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2164B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164B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164B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164B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164B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164B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164B3"/>
    <w:rPr>
      <w:rFonts w:eastAsiaTheme="majorEastAsia" w:cstheme="majorBidi"/>
      <w:color w:val="272727" w:themeColor="text1" w:themeTint="D8"/>
    </w:rPr>
  </w:style>
  <w:style w:type="paragraph" w:styleId="Ttulo">
    <w:name w:val="Title"/>
    <w:basedOn w:val="Normal"/>
    <w:next w:val="Normal"/>
    <w:link w:val="TtuloCar"/>
    <w:uiPriority w:val="10"/>
    <w:qFormat/>
    <w:rsid w:val="002164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164B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164B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164B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164B3"/>
    <w:pPr>
      <w:spacing w:before="160"/>
      <w:jc w:val="center"/>
    </w:pPr>
    <w:rPr>
      <w:i/>
      <w:iCs/>
      <w:color w:val="404040" w:themeColor="text1" w:themeTint="BF"/>
    </w:rPr>
  </w:style>
  <w:style w:type="character" w:customStyle="1" w:styleId="CitaCar">
    <w:name w:val="Cita Car"/>
    <w:basedOn w:val="Fuentedeprrafopredeter"/>
    <w:link w:val="Cita"/>
    <w:uiPriority w:val="29"/>
    <w:rsid w:val="002164B3"/>
    <w:rPr>
      <w:i/>
      <w:iCs/>
      <w:color w:val="404040" w:themeColor="text1" w:themeTint="BF"/>
    </w:rPr>
  </w:style>
  <w:style w:type="paragraph" w:styleId="Prrafodelista">
    <w:name w:val="List Paragraph"/>
    <w:basedOn w:val="Normal"/>
    <w:uiPriority w:val="34"/>
    <w:qFormat/>
    <w:rsid w:val="002164B3"/>
    <w:pPr>
      <w:ind w:left="720"/>
      <w:contextualSpacing/>
    </w:pPr>
  </w:style>
  <w:style w:type="character" w:styleId="nfasisintenso">
    <w:name w:val="Intense Emphasis"/>
    <w:basedOn w:val="Fuentedeprrafopredeter"/>
    <w:uiPriority w:val="21"/>
    <w:qFormat/>
    <w:rsid w:val="002164B3"/>
    <w:rPr>
      <w:i/>
      <w:iCs/>
      <w:color w:val="0F4761" w:themeColor="accent1" w:themeShade="BF"/>
    </w:rPr>
  </w:style>
  <w:style w:type="paragraph" w:styleId="Citadestacada">
    <w:name w:val="Intense Quote"/>
    <w:basedOn w:val="Normal"/>
    <w:next w:val="Normal"/>
    <w:link w:val="CitadestacadaCar"/>
    <w:uiPriority w:val="30"/>
    <w:qFormat/>
    <w:rsid w:val="002164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164B3"/>
    <w:rPr>
      <w:i/>
      <w:iCs/>
      <w:color w:val="0F4761" w:themeColor="accent1" w:themeShade="BF"/>
    </w:rPr>
  </w:style>
  <w:style w:type="character" w:styleId="Referenciaintensa">
    <w:name w:val="Intense Reference"/>
    <w:basedOn w:val="Fuentedeprrafopredeter"/>
    <w:uiPriority w:val="32"/>
    <w:qFormat/>
    <w:rsid w:val="002164B3"/>
    <w:rPr>
      <w:b/>
      <w:bCs/>
      <w:smallCaps/>
      <w:color w:val="0F4761" w:themeColor="accent1" w:themeShade="BF"/>
      <w:spacing w:val="5"/>
    </w:rPr>
  </w:style>
  <w:style w:type="character" w:styleId="Textodelmarcadordeposicin">
    <w:name w:val="Placeholder Text"/>
    <w:basedOn w:val="Fuentedeprrafopredeter"/>
    <w:uiPriority w:val="99"/>
    <w:semiHidden/>
    <w:rsid w:val="008870D6"/>
    <w:rPr>
      <w:color w:val="666666"/>
    </w:rPr>
  </w:style>
  <w:style w:type="character" w:styleId="Hipervnculo">
    <w:name w:val="Hyperlink"/>
    <w:basedOn w:val="Fuentedeprrafopredeter"/>
    <w:uiPriority w:val="99"/>
    <w:unhideWhenUsed/>
    <w:rsid w:val="00585D4C"/>
    <w:rPr>
      <w:color w:val="467886" w:themeColor="hyperlink"/>
      <w:u w:val="single"/>
    </w:rPr>
  </w:style>
  <w:style w:type="character" w:styleId="Mencinsinresolver">
    <w:name w:val="Unresolved Mention"/>
    <w:basedOn w:val="Fuentedeprrafopredeter"/>
    <w:uiPriority w:val="99"/>
    <w:semiHidden/>
    <w:unhideWhenUsed/>
    <w:rsid w:val="00585D4C"/>
    <w:rPr>
      <w:color w:val="605E5C"/>
      <w:shd w:val="clear" w:color="auto" w:fill="E1DFDD"/>
    </w:rPr>
  </w:style>
  <w:style w:type="table" w:styleId="Tablaconcuadrcula">
    <w:name w:val="Table Grid"/>
    <w:basedOn w:val="Tablanormal"/>
    <w:uiPriority w:val="39"/>
    <w:rsid w:val="00A35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B133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B1333"/>
  </w:style>
  <w:style w:type="paragraph" w:styleId="Piedepgina">
    <w:name w:val="footer"/>
    <w:basedOn w:val="Normal"/>
    <w:link w:val="PiedepginaCar"/>
    <w:uiPriority w:val="99"/>
    <w:unhideWhenUsed/>
    <w:rsid w:val="00AB13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B1333"/>
  </w:style>
  <w:style w:type="paragraph" w:styleId="TtuloTDC">
    <w:name w:val="TOC Heading"/>
    <w:basedOn w:val="Ttulo1"/>
    <w:next w:val="Normal"/>
    <w:uiPriority w:val="39"/>
    <w:unhideWhenUsed/>
    <w:qFormat/>
    <w:rsid w:val="00073866"/>
    <w:pPr>
      <w:spacing w:before="240" w:after="0" w:line="259" w:lineRule="auto"/>
      <w:outlineLvl w:val="9"/>
    </w:pPr>
    <w:rPr>
      <w:kern w:val="0"/>
      <w:sz w:val="32"/>
      <w:szCs w:val="32"/>
      <w:lang w:val="es-MX" w:eastAsia="es-MX"/>
      <w14:ligatures w14:val="none"/>
    </w:rPr>
  </w:style>
  <w:style w:type="paragraph" w:styleId="TDC2">
    <w:name w:val="toc 2"/>
    <w:basedOn w:val="Normal"/>
    <w:next w:val="Normal"/>
    <w:autoRedefine/>
    <w:uiPriority w:val="39"/>
    <w:unhideWhenUsed/>
    <w:rsid w:val="00073866"/>
    <w:pPr>
      <w:spacing w:after="100" w:line="259" w:lineRule="auto"/>
      <w:ind w:left="220"/>
    </w:pPr>
    <w:rPr>
      <w:rFonts w:eastAsiaTheme="minorEastAsia" w:cs="Times New Roman"/>
      <w:kern w:val="0"/>
      <w:sz w:val="22"/>
      <w:szCs w:val="22"/>
      <w:lang w:val="es-MX" w:eastAsia="es-MX"/>
      <w14:ligatures w14:val="none"/>
    </w:rPr>
  </w:style>
  <w:style w:type="paragraph" w:styleId="TDC1">
    <w:name w:val="toc 1"/>
    <w:basedOn w:val="Normal"/>
    <w:next w:val="Normal"/>
    <w:autoRedefine/>
    <w:uiPriority w:val="39"/>
    <w:unhideWhenUsed/>
    <w:rsid w:val="00073866"/>
    <w:pPr>
      <w:spacing w:after="100" w:line="259" w:lineRule="auto"/>
    </w:pPr>
    <w:rPr>
      <w:rFonts w:eastAsiaTheme="minorEastAsia" w:cs="Times New Roman"/>
      <w:kern w:val="0"/>
      <w:sz w:val="22"/>
      <w:szCs w:val="22"/>
      <w:lang w:val="es-MX" w:eastAsia="es-MX"/>
      <w14:ligatures w14:val="none"/>
    </w:rPr>
  </w:style>
  <w:style w:type="paragraph" w:styleId="TDC3">
    <w:name w:val="toc 3"/>
    <w:basedOn w:val="Normal"/>
    <w:next w:val="Normal"/>
    <w:autoRedefine/>
    <w:uiPriority w:val="39"/>
    <w:unhideWhenUsed/>
    <w:rsid w:val="00073866"/>
    <w:pPr>
      <w:spacing w:after="100" w:line="259" w:lineRule="auto"/>
      <w:ind w:left="440"/>
    </w:pPr>
    <w:rPr>
      <w:rFonts w:eastAsiaTheme="minorEastAsia" w:cs="Times New Roman"/>
      <w:kern w:val="0"/>
      <w:sz w:val="22"/>
      <w:szCs w:val="22"/>
      <w:lang w:val="es-MX" w:eastAsia="es-MX"/>
      <w14:ligatures w14:val="none"/>
    </w:rPr>
  </w:style>
  <w:style w:type="paragraph" w:customStyle="1" w:styleId="p1">
    <w:name w:val="p1"/>
    <w:basedOn w:val="Normal"/>
    <w:rsid w:val="00BA133C"/>
    <w:pPr>
      <w:spacing w:before="100" w:beforeAutospacing="1" w:after="100" w:afterAutospacing="1" w:line="240" w:lineRule="auto"/>
    </w:pPr>
    <w:rPr>
      <w:rFonts w:ascii="Times New Roman" w:eastAsiaTheme="minorEastAsia" w:hAnsi="Times New Roman" w:cs="Times New Roman"/>
      <w:kern w:val="0"/>
      <w:lang w:val="en-US"/>
      <w14:ligatures w14:val="none"/>
    </w:rPr>
  </w:style>
  <w:style w:type="character" w:customStyle="1" w:styleId="s1">
    <w:name w:val="s1"/>
    <w:basedOn w:val="Fuentedeprrafopredeter"/>
    <w:rsid w:val="00BA133C"/>
  </w:style>
  <w:style w:type="character" w:customStyle="1" w:styleId="s2">
    <w:name w:val="s2"/>
    <w:basedOn w:val="Fuentedeprrafopredeter"/>
    <w:rsid w:val="00BA133C"/>
  </w:style>
  <w:style w:type="character" w:customStyle="1" w:styleId="s3">
    <w:name w:val="s3"/>
    <w:basedOn w:val="Fuentedeprrafopredeter"/>
    <w:rsid w:val="00BA13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4599289">
      <w:bodyDiv w:val="1"/>
      <w:marLeft w:val="0"/>
      <w:marRight w:val="0"/>
      <w:marTop w:val="0"/>
      <w:marBottom w:val="0"/>
      <w:divBdr>
        <w:top w:val="none" w:sz="0" w:space="0" w:color="auto"/>
        <w:left w:val="none" w:sz="0" w:space="0" w:color="auto"/>
        <w:bottom w:val="none" w:sz="0" w:space="0" w:color="auto"/>
        <w:right w:val="none" w:sz="0" w:space="0" w:color="auto"/>
      </w:divBdr>
      <w:divsChild>
        <w:div w:id="1257055786">
          <w:marLeft w:val="0"/>
          <w:marRight w:val="0"/>
          <w:marTop w:val="0"/>
          <w:marBottom w:val="0"/>
          <w:divBdr>
            <w:top w:val="none" w:sz="0" w:space="0" w:color="auto"/>
            <w:left w:val="none" w:sz="0" w:space="0" w:color="auto"/>
            <w:bottom w:val="none" w:sz="0" w:space="0" w:color="auto"/>
            <w:right w:val="none" w:sz="0" w:space="0" w:color="auto"/>
          </w:divBdr>
        </w:div>
      </w:divsChild>
    </w:div>
    <w:div w:id="1881625653">
      <w:bodyDiv w:val="1"/>
      <w:marLeft w:val="0"/>
      <w:marRight w:val="0"/>
      <w:marTop w:val="0"/>
      <w:marBottom w:val="0"/>
      <w:divBdr>
        <w:top w:val="none" w:sz="0" w:space="0" w:color="auto"/>
        <w:left w:val="none" w:sz="0" w:space="0" w:color="auto"/>
        <w:bottom w:val="none" w:sz="0" w:space="0" w:color="auto"/>
        <w:right w:val="none" w:sz="0" w:space="0" w:color="auto"/>
      </w:divBdr>
    </w:div>
    <w:div w:id="2038122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hyperphysics.phy-astr.gsu.edu/hbasees/electric/accir.htm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microsoft.com/office/2020/10/relationships/intelligence" Target="intelligence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s.khanacademy.org/science/electrical-enginee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7CFE4-FC8F-456F-B25B-2966497B04D5}">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24</Pages>
  <Words>3310</Words>
  <Characters>18206</Characters>
  <Application>Microsoft Office Word</Application>
  <DocSecurity>0</DocSecurity>
  <Lines>151</Lines>
  <Paragraphs>42</Paragraphs>
  <ScaleCrop>false</ScaleCrop>
  <Company/>
  <LinksUpToDate>false</LinksUpToDate>
  <CharactersWithSpaces>21474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Munoz, Victoria</dc:creator>
  <cp:keywords/>
  <dc:description/>
  <cp:lastModifiedBy>Uriel Guerrero López</cp:lastModifiedBy>
  <cp:revision>258</cp:revision>
  <dcterms:created xsi:type="dcterms:W3CDTF">2025-09-01T23:02:00Z</dcterms:created>
  <dcterms:modified xsi:type="dcterms:W3CDTF">2025-09-23T16:43:00Z</dcterms:modified>
</cp:coreProperties>
</file>